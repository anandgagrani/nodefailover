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C035F9" w14:textId="77777777" w:rsidR="007D199C" w:rsidRPr="00324E1B" w:rsidRDefault="00AF7EE7" w:rsidP="00907734">
      <w:pPr>
        <w:pStyle w:val="CoverDocumentType10pt"/>
        <w:tabs>
          <w:tab w:val="left" w:pos="9900"/>
        </w:tabs>
        <w:ind w:left="720" w:right="900"/>
        <w:rPr>
          <w:rFonts w:ascii="Calibri" w:hAnsi="Calibri" w:cs="Calibri"/>
        </w:rPr>
      </w:pPr>
      <w:r w:rsidRPr="00324E1B">
        <w:rPr>
          <w:rFonts w:ascii="Calibri" w:hAnsi="Calibri" w:cs="Calibri"/>
          <w:noProof/>
        </w:rPr>
        <w:drawing>
          <wp:anchor distT="0" distB="0" distL="114300" distR="114300" simplePos="0" relativeHeight="251663360" behindDoc="0" locked="0" layoutInCell="1" allowOverlap="1" wp14:anchorId="6EC036E3" wp14:editId="6EC036E4">
            <wp:simplePos x="0" y="0"/>
            <wp:positionH relativeFrom="page">
              <wp:posOffset>914828</wp:posOffset>
            </wp:positionH>
            <wp:positionV relativeFrom="page">
              <wp:posOffset>942873</wp:posOffset>
            </wp:positionV>
            <wp:extent cx="1617980" cy="676275"/>
            <wp:effectExtent l="0" t="0" r="127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sek\Desktop\HPE Assets\HPE Guidelines and Assets_050415\HPE Guidelines and Assets_050415\HPE logo asset overview and logo assets\hpe_logos_for_print\primary_logo\hpe_pri_grn_pos_cmyk_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D40" w:rsidRPr="00324E1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1" layoutInCell="1" allowOverlap="1" wp14:anchorId="6EC036E5" wp14:editId="46B9C685">
                <wp:simplePos x="0" y="0"/>
                <wp:positionH relativeFrom="margin">
                  <wp:posOffset>104775</wp:posOffset>
                </wp:positionH>
                <wp:positionV relativeFrom="page">
                  <wp:posOffset>9563100</wp:posOffset>
                </wp:positionV>
                <wp:extent cx="2614930" cy="542925"/>
                <wp:effectExtent l="0" t="0" r="1397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0374B" w14:textId="56CCC73D" w:rsidR="009428DD" w:rsidRDefault="00FD6BBF" w:rsidP="00FD6BBF">
                            <w:pPr>
                              <w:pStyle w:val="CoverDocumentType10pt"/>
                              <w:ind w:left="0"/>
                              <w:jc w:val="left"/>
                              <w:rPr>
                                <w:rStyle w:val="CoverDocumentType10ptChar"/>
                              </w:rPr>
                            </w:pPr>
                            <w:r>
                              <w:rPr>
                                <w:rStyle w:val="CoverDocumentType10ptChar"/>
                              </w:rPr>
                              <w:t>Author:</w:t>
                            </w:r>
                          </w:p>
                          <w:p w14:paraId="696B789C" w14:textId="0A589DE3" w:rsidR="00FD6BBF" w:rsidRDefault="00FD6BBF" w:rsidP="00FD6BBF">
                            <w:pPr>
                              <w:pStyle w:val="CoverDocumentType10pt"/>
                              <w:ind w:left="0"/>
                              <w:jc w:val="left"/>
                              <w:rPr>
                                <w:rStyle w:val="CoverDocumentType10ptChar"/>
                              </w:rPr>
                            </w:pPr>
                            <w:r>
                              <w:rPr>
                                <w:rStyle w:val="CoverDocumentType10ptChar"/>
                              </w:rPr>
                              <w:t xml:space="preserve">         </w:t>
                            </w:r>
                            <w:r w:rsidR="005D160E">
                              <w:rPr>
                                <w:rStyle w:val="CoverDocumentType10ptChar"/>
                              </w:rPr>
                              <w:t>Raju</w:t>
                            </w:r>
                            <w:r w:rsidR="007147C7">
                              <w:rPr>
                                <w:rStyle w:val="CoverDocumentType10ptChar"/>
                              </w:rPr>
                              <w:t xml:space="preserve"> Ingalagondi</w:t>
                            </w:r>
                            <w:r w:rsidR="005D160E">
                              <w:rPr>
                                <w:rStyle w:val="CoverDocumentType10ptChar"/>
                              </w:rPr>
                              <w:t xml:space="preserve">, </w:t>
                            </w:r>
                            <w:r>
                              <w:rPr>
                                <w:rStyle w:val="CoverDocumentType10ptChar"/>
                              </w:rPr>
                              <w:t xml:space="preserve">Anand Gagrani </w:t>
                            </w:r>
                          </w:p>
                          <w:p w14:paraId="3600C686" w14:textId="32CC30FE" w:rsidR="00FD6BBF" w:rsidRPr="00BD7BE7" w:rsidRDefault="00FD6BBF" w:rsidP="00FD6BBF">
                            <w:pPr>
                              <w:pStyle w:val="CoverDocumentType10pt"/>
                              <w:ind w:left="0"/>
                              <w:jc w:val="left"/>
                              <w:rPr>
                                <w:rFonts w:ascii="Arial" w:hAnsi="Arial" w:cs="Arial"/>
                                <w:color w:val="000000"/>
                              </w:rPr>
                            </w:pPr>
                            <w:r>
                              <w:rPr>
                                <w:rStyle w:val="CoverDocumentType10ptChar"/>
                              </w:rPr>
                              <w:t xml:space="preserve">         </w:t>
                            </w:r>
                            <w:r w:rsidR="005D160E">
                              <w:rPr>
                                <w:rStyle w:val="CoverDocumentType10ptChar"/>
                              </w:rPr>
                              <w:t xml:space="preserve">GSE, </w:t>
                            </w:r>
                            <w:r>
                              <w:rPr>
                                <w:rStyle w:val="CoverDocumentType10ptChar"/>
                              </w:rPr>
                              <w:t>HPE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036E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8.25pt;margin-top:753pt;width:205.9pt;height:42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" filled="f" stroked="f" strokeweight=".5pt">
                <v:textbox inset="0,0,0,0">
                  <w:txbxContent>
                    <w:p w14:paraId="6EC0374B" w14:textId="56CCC73D" w:rsidR="009428DD" w:rsidRDefault="00FD6BBF" w:rsidP="00FD6BBF">
                      <w:pPr>
                        <w:pStyle w:val="CoverDocumentType10pt"/>
                        <w:ind w:left="0"/>
                        <w:jc w:val="left"/>
                        <w:rPr>
                          <w:rStyle w:val="CoverDocumentType10ptChar"/>
                        </w:rPr>
                      </w:pPr>
                      <w:r>
                        <w:rPr>
                          <w:rStyle w:val="CoverDocumentType10ptChar"/>
                        </w:rPr>
                        <w:t>Author:</w:t>
                      </w:r>
                    </w:p>
                    <w:p w14:paraId="696B789C" w14:textId="0A589DE3" w:rsidR="00FD6BBF" w:rsidRDefault="00FD6BBF" w:rsidP="00FD6BBF">
                      <w:pPr>
                        <w:pStyle w:val="CoverDocumentType10pt"/>
                        <w:ind w:left="0"/>
                        <w:jc w:val="left"/>
                        <w:rPr>
                          <w:rStyle w:val="CoverDocumentType10ptChar"/>
                        </w:rPr>
                      </w:pPr>
                      <w:r>
                        <w:rPr>
                          <w:rStyle w:val="CoverDocumentType10ptChar"/>
                        </w:rPr>
                        <w:t xml:space="preserve">         </w:t>
                      </w:r>
                      <w:r w:rsidR="005D160E">
                        <w:rPr>
                          <w:rStyle w:val="CoverDocumentType10ptChar"/>
                        </w:rPr>
                        <w:t>Raju</w:t>
                      </w:r>
                      <w:r w:rsidR="007147C7">
                        <w:rPr>
                          <w:rStyle w:val="CoverDocumentType10ptChar"/>
                        </w:rPr>
                        <w:t xml:space="preserve"> Ingalagondi</w:t>
                      </w:r>
                      <w:r w:rsidR="005D160E">
                        <w:rPr>
                          <w:rStyle w:val="CoverDocumentType10ptChar"/>
                        </w:rPr>
                        <w:t xml:space="preserve">, </w:t>
                      </w:r>
                      <w:r>
                        <w:rPr>
                          <w:rStyle w:val="CoverDocumentType10ptChar"/>
                        </w:rPr>
                        <w:t xml:space="preserve">Anand Gagrani </w:t>
                      </w:r>
                    </w:p>
                    <w:p w14:paraId="3600C686" w14:textId="32CC30FE" w:rsidR="00FD6BBF" w:rsidRPr="00BD7BE7" w:rsidRDefault="00FD6BBF" w:rsidP="00FD6BBF">
                      <w:pPr>
                        <w:pStyle w:val="CoverDocumentType10pt"/>
                        <w:ind w:left="0"/>
                        <w:jc w:val="left"/>
                        <w:rPr>
                          <w:rFonts w:ascii="Arial" w:hAnsi="Arial" w:cs="Arial"/>
                          <w:color w:val="000000"/>
                        </w:rPr>
                      </w:pPr>
                      <w:r>
                        <w:rPr>
                          <w:rStyle w:val="CoverDocumentType10ptChar"/>
                        </w:rPr>
                        <w:t xml:space="preserve">         </w:t>
                      </w:r>
                      <w:r w:rsidR="005D160E">
                        <w:rPr>
                          <w:rStyle w:val="CoverDocumentType10ptChar"/>
                        </w:rPr>
                        <w:t xml:space="preserve">GSE, </w:t>
                      </w:r>
                      <w:r>
                        <w:rPr>
                          <w:rStyle w:val="CoverDocumentType10ptChar"/>
                        </w:rPr>
                        <w:t>HPE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6EC035FB" w14:textId="46D553E2" w:rsidR="007E7584" w:rsidRPr="00324E1B" w:rsidRDefault="00E1364F" w:rsidP="0084454D">
      <w:pPr>
        <w:pStyle w:val="CoverHeadline28ptfor4lines"/>
        <w:rPr>
          <w:rFonts w:ascii="Calibri" w:hAnsi="Calibri" w:cs="Calibri"/>
          <w:b w:val="0"/>
          <w:sz w:val="52"/>
          <w:szCs w:val="52"/>
        </w:rPr>
      </w:pPr>
      <w:r>
        <w:rPr>
          <w:rFonts w:ascii="Calibri" w:hAnsi="Calibri" w:cs="Calibri"/>
          <w:b w:val="0"/>
          <w:sz w:val="52"/>
          <w:szCs w:val="52"/>
        </w:rPr>
        <w:t>C</w:t>
      </w:r>
      <w:r w:rsidR="008A42C7">
        <w:rPr>
          <w:rFonts w:ascii="Calibri" w:hAnsi="Calibri" w:cs="Calibri"/>
          <w:b w:val="0"/>
          <w:sz w:val="52"/>
          <w:szCs w:val="52"/>
        </w:rPr>
        <w:t>7000 Blades –How to migrate to H</w:t>
      </w:r>
      <w:r w:rsidRPr="00E1364F">
        <w:rPr>
          <w:rFonts w:ascii="Calibri" w:hAnsi="Calibri" w:cs="Calibri"/>
          <w:b w:val="0"/>
          <w:sz w:val="52"/>
          <w:szCs w:val="52"/>
        </w:rPr>
        <w:t xml:space="preserve">ot Stand by Blade /Compute </w:t>
      </w:r>
      <w:r>
        <w:rPr>
          <w:rFonts w:ascii="Calibri" w:hAnsi="Calibri" w:cs="Calibri"/>
          <w:b w:val="0"/>
          <w:sz w:val="52"/>
          <w:szCs w:val="52"/>
        </w:rPr>
        <w:t>if d</w:t>
      </w:r>
      <w:r w:rsidRPr="00E1364F">
        <w:rPr>
          <w:rFonts w:ascii="Calibri" w:hAnsi="Calibri" w:cs="Calibri"/>
          <w:b w:val="0"/>
          <w:sz w:val="52"/>
          <w:szCs w:val="52"/>
        </w:rPr>
        <w:t>edicated OS Host fails</w:t>
      </w:r>
      <w:r>
        <w:rPr>
          <w:rFonts w:ascii="Calibri" w:hAnsi="Calibri" w:cs="Calibri"/>
          <w:b w:val="0"/>
          <w:sz w:val="52"/>
          <w:szCs w:val="52"/>
        </w:rPr>
        <w:t>.</w:t>
      </w:r>
    </w:p>
    <w:p w14:paraId="6EC035FC" w14:textId="77777777" w:rsidR="00B8357E" w:rsidRPr="00324E1B" w:rsidRDefault="00B8357E" w:rsidP="001C7EB1">
      <w:pPr>
        <w:pStyle w:val="CoverSubtitle"/>
        <w:ind w:left="0"/>
        <w:rPr>
          <w:rFonts w:ascii="Calibri" w:hAnsi="Calibri" w:cs="Calibri"/>
        </w:rPr>
      </w:pPr>
    </w:p>
    <w:p w14:paraId="6EC035FD" w14:textId="77777777" w:rsidR="00B8357E" w:rsidRDefault="00B8357E" w:rsidP="00B8357E">
      <w:pPr>
        <w:pStyle w:val="CoverSubtitle"/>
        <w:rPr>
          <w:rFonts w:ascii="Calibri" w:hAnsi="Calibri" w:cs="Calibri"/>
        </w:rPr>
      </w:pPr>
    </w:p>
    <w:p w14:paraId="5E3CFE11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42664DC7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029B71F4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4129AACC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6F3D9388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0B7065A4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0916C361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25EC37BF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25BB5F2D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68D2FA53" w14:textId="77777777" w:rsidR="00FD6BBF" w:rsidRDefault="00FD6BBF" w:rsidP="00B8357E">
      <w:pPr>
        <w:pStyle w:val="CoverSubtitle"/>
        <w:rPr>
          <w:rFonts w:ascii="Calibri" w:hAnsi="Calibri" w:cs="Calibri"/>
        </w:rPr>
      </w:pPr>
    </w:p>
    <w:p w14:paraId="4C610D23" w14:textId="77777777" w:rsidR="00FD6BBF" w:rsidRDefault="00FD6BBF" w:rsidP="0095103E">
      <w:pPr>
        <w:pStyle w:val="CoverSubtitle"/>
        <w:ind w:left="0"/>
        <w:rPr>
          <w:rFonts w:ascii="Calibri" w:hAnsi="Calibri" w:cs="Calibri"/>
        </w:rPr>
      </w:pPr>
    </w:p>
    <w:p w14:paraId="2C0FF89F" w14:textId="74BDF22E" w:rsidR="00FD6BBF" w:rsidRPr="00324E1B" w:rsidRDefault="00FD6BBF" w:rsidP="00B8357E">
      <w:pPr>
        <w:pStyle w:val="CoverSubtitle"/>
        <w:rPr>
          <w:rFonts w:ascii="Calibri" w:hAnsi="Calibri" w:cs="Calibri"/>
        </w:rPr>
        <w:sectPr w:rsidR="00FD6BBF" w:rsidRPr="00324E1B" w:rsidSect="008A42C7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type w:val="continuous"/>
          <w:pgSz w:w="11907" w:h="16839" w:code="9"/>
          <w:pgMar w:top="720" w:right="720" w:bottom="720" w:left="720" w:header="360" w:footer="864" w:gutter="0"/>
          <w:pgNumType w:start="1"/>
          <w:cols w:space="720"/>
          <w:formProt w:val="0"/>
          <w:noEndnote/>
          <w:titlePg/>
          <w:docGrid w:linePitch="245"/>
        </w:sectPr>
      </w:pPr>
      <w:r>
        <w:rPr>
          <w:rFonts w:ascii="Calibri" w:hAnsi="Calibri" w:cs="Calibri"/>
        </w:rPr>
        <w:tab/>
      </w:r>
    </w:p>
    <w:p w14:paraId="6EC03638" w14:textId="3821EACC" w:rsidR="00FF58CD" w:rsidRPr="00324E1B" w:rsidRDefault="00FF58CD">
      <w:pPr>
        <w:rPr>
          <w:rStyle w:val="CoverDocumentType10ptChar"/>
          <w:rFonts w:ascii="Calibri" w:hAnsi="Calibri" w:cs="Calibri"/>
          <w:color w:val="000000"/>
          <w:szCs w:val="18"/>
        </w:rPr>
      </w:pPr>
      <w:bookmarkStart w:id="0" w:name="_Toc291058928"/>
      <w:bookmarkStart w:id="1" w:name="_Toc291058930"/>
    </w:p>
    <w:sdt>
      <w:sdtPr>
        <w:rPr>
          <w:rFonts w:ascii="Calibri" w:hAnsi="Calibri" w:cs="Calibri"/>
          <w:b w:val="0"/>
          <w:bCs/>
          <w:sz w:val="18"/>
          <w:szCs w:val="24"/>
        </w:rPr>
        <w:id w:val="97270103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sdt>
          <w:sdtPr>
            <w:rPr>
              <w:rFonts w:ascii="Calibri" w:hAnsi="Calibri" w:cs="Calibri"/>
              <w:bCs/>
              <w:sz w:val="18"/>
              <w:szCs w:val="24"/>
            </w:rPr>
            <w:id w:val="-1146810407"/>
            <w:docPartObj>
              <w:docPartGallery w:val="Table of Contents"/>
              <w:docPartUnique/>
            </w:docPartObj>
          </w:sdtPr>
          <w:sdtEndPr>
            <w:rPr>
              <w:b w:val="0"/>
              <w:bCs w:val="0"/>
              <w:sz w:val="48"/>
              <w:szCs w:val="48"/>
            </w:rPr>
          </w:sdtEndPr>
          <w:sdtContent>
            <w:p w14:paraId="6EC03639" w14:textId="77777777" w:rsidR="001D531A" w:rsidRPr="00324E1B" w:rsidRDefault="001D531A" w:rsidP="001D531A">
              <w:pPr>
                <w:pStyle w:val="CoverTableofcontentstitle30pt"/>
                <w:ind w:left="0"/>
                <w:rPr>
                  <w:rFonts w:ascii="Calibri" w:hAnsi="Calibri" w:cs="Calibri"/>
                  <w:b w:val="0"/>
                  <w:sz w:val="48"/>
                  <w:szCs w:val="48"/>
                </w:rPr>
              </w:pPr>
              <w:r w:rsidRPr="00324E1B">
                <w:rPr>
                  <w:rFonts w:ascii="Calibri" w:hAnsi="Calibri" w:cs="Calibri"/>
                  <w:b w:val="0"/>
                  <w:sz w:val="48"/>
                  <w:szCs w:val="48"/>
                </w:rPr>
                <w:t>Contents</w:t>
              </w:r>
            </w:p>
          </w:sdtContent>
        </w:sdt>
        <w:p w14:paraId="06A97804" w14:textId="77777777" w:rsidR="00C216DC" w:rsidRDefault="001D531A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324E1B">
            <w:rPr>
              <w:rFonts w:ascii="Calibri" w:hAnsi="Calibri" w:cs="Calibri"/>
              <w:b/>
            </w:rPr>
            <w:fldChar w:fldCharType="begin"/>
          </w:r>
          <w:r w:rsidRPr="00324E1B">
            <w:rPr>
              <w:rFonts w:ascii="Calibri" w:hAnsi="Calibri" w:cs="Calibri"/>
            </w:rPr>
            <w:instrText xml:space="preserve"> TOC \o "1-1" \h \z \t "Heading 2,2" </w:instrText>
          </w:r>
          <w:r w:rsidRPr="00324E1B">
            <w:rPr>
              <w:rFonts w:ascii="Calibri" w:hAnsi="Calibri" w:cs="Calibri"/>
              <w:b/>
            </w:rPr>
            <w:fldChar w:fldCharType="separate"/>
          </w:r>
          <w:hyperlink w:anchor="_Toc15976905" w:history="1">
            <w:r w:rsidR="00C216DC" w:rsidRPr="004247D4">
              <w:rPr>
                <w:rStyle w:val="Hyperlink"/>
                <w:rFonts w:ascii="MetricHPE" w:hAnsi="MetricHPE" w:cs="Calibri"/>
                <w:b/>
              </w:rPr>
              <w:t>Objective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_Toc15976905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1</w:t>
            </w:r>
            <w:r w:rsidR="00C216DC">
              <w:rPr>
                <w:webHidden/>
              </w:rPr>
              <w:fldChar w:fldCharType="end"/>
            </w:r>
          </w:hyperlink>
        </w:p>
        <w:p w14:paraId="2E6DE6E1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06" w:history="1">
            <w:r w:rsidR="00C216DC" w:rsidRPr="004247D4">
              <w:rPr>
                <w:rStyle w:val="Hyperlink"/>
                <w:b/>
              </w:rPr>
              <w:t>Process</w:t>
            </w:r>
            <w:r w:rsidR="00C216DC" w:rsidRPr="004247D4">
              <w:rPr>
                <w:rStyle w:val="Hyperlink"/>
                <w:rFonts w:ascii="Calibri" w:hAnsi="Calibri" w:cs="Calibri"/>
                <w:b/>
              </w:rPr>
              <w:t xml:space="preserve"> flow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_Toc15976906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2</w:t>
            </w:r>
            <w:r w:rsidR="00C216DC">
              <w:rPr>
                <w:webHidden/>
              </w:rPr>
              <w:fldChar w:fldCharType="end"/>
            </w:r>
          </w:hyperlink>
        </w:p>
        <w:p w14:paraId="493F0CC5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07" w:history="1">
            <w:r w:rsidR="00C216DC" w:rsidRPr="004247D4">
              <w:rPr>
                <w:rStyle w:val="Hyperlink"/>
                <w:b/>
              </w:rPr>
              <w:t>Prerequisites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_Toc15976907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2</w:t>
            </w:r>
            <w:r w:rsidR="00C216DC">
              <w:rPr>
                <w:webHidden/>
              </w:rPr>
              <w:fldChar w:fldCharType="end"/>
            </w:r>
          </w:hyperlink>
        </w:p>
        <w:p w14:paraId="12D9C2E7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08" w:history="1">
            <w:r w:rsidR="00C216DC" w:rsidRPr="004247D4">
              <w:rPr>
                <w:rStyle w:val="Hyperlink"/>
              </w:rPr>
              <w:t>Scripts and Paths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_Toc15976908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3</w:t>
            </w:r>
            <w:r w:rsidR="00C216DC">
              <w:rPr>
                <w:webHidden/>
              </w:rPr>
              <w:fldChar w:fldCharType="end"/>
            </w:r>
          </w:hyperlink>
        </w:p>
        <w:p w14:paraId="4716C985" w14:textId="77777777" w:rsidR="00C216DC" w:rsidRDefault="00A1036F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09" w:history="1">
            <w:r w:rsidR="00C216DC" w:rsidRPr="004247D4">
              <w:rPr>
                <w:rStyle w:val="Hyperlink"/>
              </w:rPr>
              <w:t>Execution / input scripts: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_Toc15976909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3</w:t>
            </w:r>
            <w:r w:rsidR="00C216DC">
              <w:rPr>
                <w:webHidden/>
              </w:rPr>
              <w:fldChar w:fldCharType="end"/>
            </w:r>
          </w:hyperlink>
        </w:p>
        <w:p w14:paraId="503DD699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10" w:history="1">
            <w:r w:rsidR="00C216DC" w:rsidRPr="004247D4">
              <w:rPr>
                <w:rStyle w:val="Hyperlink"/>
              </w:rPr>
              <w:t>Action flow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_Toc15976910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4</w:t>
            </w:r>
            <w:r w:rsidR="00C216DC">
              <w:rPr>
                <w:webHidden/>
              </w:rPr>
              <w:fldChar w:fldCharType="end"/>
            </w:r>
          </w:hyperlink>
        </w:p>
        <w:p w14:paraId="6F5E78E8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11" w:history="1">
            <w:r w:rsidR="00C216DC" w:rsidRPr="004247D4">
              <w:rPr>
                <w:rStyle w:val="Hyperlink"/>
              </w:rPr>
              <w:t>Results: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_Toc15976911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9</w:t>
            </w:r>
            <w:r w:rsidR="00C216DC">
              <w:rPr>
                <w:webHidden/>
              </w:rPr>
              <w:fldChar w:fldCharType="end"/>
            </w:r>
          </w:hyperlink>
        </w:p>
        <w:p w14:paraId="16514782" w14:textId="77777777" w:rsidR="00C216DC" w:rsidRDefault="00A1036F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5976912" w:history="1">
            <w:r w:rsidR="00C216DC" w:rsidRPr="004247D4">
              <w:rPr>
                <w:rStyle w:val="Hyperlink"/>
              </w:rPr>
              <w:t>Troubleshooting / Extras:</w:t>
            </w:r>
            <w:r w:rsidR="00C216DC">
              <w:rPr>
                <w:webHidden/>
              </w:rPr>
              <w:tab/>
            </w:r>
            <w:r w:rsidR="00C216DC">
              <w:rPr>
                <w:webHidden/>
              </w:rPr>
              <w:fldChar w:fldCharType="begin"/>
            </w:r>
            <w:r w:rsidR="00C216DC">
              <w:rPr>
                <w:webHidden/>
              </w:rPr>
              <w:instrText xml:space="preserve"> PAGEREF _Toc15976912 \h </w:instrText>
            </w:r>
            <w:r w:rsidR="00C216DC">
              <w:rPr>
                <w:webHidden/>
              </w:rPr>
            </w:r>
            <w:r w:rsidR="00C216DC">
              <w:rPr>
                <w:webHidden/>
              </w:rPr>
              <w:fldChar w:fldCharType="separate"/>
            </w:r>
            <w:r w:rsidR="00C216DC">
              <w:rPr>
                <w:webHidden/>
              </w:rPr>
              <w:t>9</w:t>
            </w:r>
            <w:r w:rsidR="00C216DC">
              <w:rPr>
                <w:webHidden/>
              </w:rPr>
              <w:fldChar w:fldCharType="end"/>
            </w:r>
          </w:hyperlink>
        </w:p>
        <w:p w14:paraId="6EC03643" w14:textId="77777777" w:rsidR="001D531A" w:rsidRPr="00324E1B" w:rsidRDefault="001D531A" w:rsidP="001D531A">
          <w:pPr>
            <w:rPr>
              <w:rFonts w:ascii="Calibri" w:hAnsi="Calibri" w:cs="Calibri"/>
            </w:rPr>
          </w:pPr>
          <w:r w:rsidRPr="00324E1B">
            <w:rPr>
              <w:rFonts w:ascii="Calibri" w:hAnsi="Calibri" w:cs="Calibri"/>
            </w:rPr>
            <w:fldChar w:fldCharType="end"/>
          </w:r>
        </w:p>
      </w:sdtContent>
    </w:sdt>
    <w:p w14:paraId="6EC03644" w14:textId="77777777" w:rsidR="00A57997" w:rsidRPr="00324E1B" w:rsidRDefault="00A57997" w:rsidP="001D531A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6EC03653" w14:textId="77777777" w:rsidR="00BB2924" w:rsidRPr="00324E1B" w:rsidRDefault="00BB2924" w:rsidP="00BB2924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/>
          <w:sz w:val="28"/>
          <w:szCs w:val="28"/>
        </w:rPr>
      </w:pPr>
    </w:p>
    <w:p w14:paraId="6EC03654" w14:textId="77777777" w:rsidR="00BB1E82" w:rsidRDefault="00BB1E82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374E589E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41835FB7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67FBD05C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4275544E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2A3009FB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0FFBAD44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4532BD54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46961F20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0834DFC7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6F797DE7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22DFF1FE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0453667B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0E8F41EC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28E0A7EB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4D96AA27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280A7475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342281A0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2AD397CA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1272F0DC" w14:textId="77777777" w:rsidR="008A42C7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5E8EDE8B" w14:textId="77777777" w:rsidR="008A42C7" w:rsidRPr="00324E1B" w:rsidRDefault="008A42C7" w:rsidP="00BB1E82">
      <w:pPr>
        <w:pStyle w:val="CoverSubtitle"/>
        <w:spacing w:after="0" w:line="240" w:lineRule="auto"/>
        <w:ind w:left="0" w:right="1440"/>
        <w:rPr>
          <w:rFonts w:ascii="Calibri" w:hAnsi="Calibri" w:cs="Calibri"/>
          <w:color w:val="FF8D6D" w:themeColor="background2"/>
          <w:sz w:val="28"/>
          <w:szCs w:val="28"/>
        </w:rPr>
      </w:pPr>
    </w:p>
    <w:p w14:paraId="6EC03655" w14:textId="77777777" w:rsidR="00BB1E82" w:rsidRPr="00324E1B" w:rsidRDefault="00BB1E82" w:rsidP="00BB1E82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6EC03656" w14:textId="77777777" w:rsidR="00BB1E82" w:rsidRDefault="00BB1E82" w:rsidP="001D531A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3BD07A14" w14:textId="77777777" w:rsidR="008A42C7" w:rsidRDefault="008A42C7" w:rsidP="001D531A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63165412" w14:textId="77777777" w:rsidR="008A42C7" w:rsidRDefault="008A42C7" w:rsidP="001D531A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6AA42B20" w14:textId="77777777" w:rsidR="008A42C7" w:rsidRPr="00324E1B" w:rsidRDefault="008A42C7" w:rsidP="001D531A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6EC03657" w14:textId="77777777" w:rsidR="001D531A" w:rsidRPr="00324E1B" w:rsidRDefault="001D531A" w:rsidP="00E66C3D">
      <w:pPr>
        <w:pStyle w:val="CoverSubtitle"/>
        <w:spacing w:after="0" w:line="240" w:lineRule="auto"/>
        <w:ind w:left="0" w:right="1440"/>
        <w:rPr>
          <w:rStyle w:val="CoverDocumentType10ptChar"/>
          <w:rFonts w:ascii="Calibri" w:hAnsi="Calibri" w:cs="Calibri"/>
        </w:rPr>
      </w:pPr>
    </w:p>
    <w:p w14:paraId="12C2D361" w14:textId="76398B0E" w:rsidR="00284943" w:rsidRPr="00324E1B" w:rsidRDefault="00284943" w:rsidP="00692EC8">
      <w:pPr>
        <w:rPr>
          <w:rFonts w:ascii="Calibri" w:hAnsi="Calibri" w:cs="Calibri"/>
        </w:rPr>
        <w:sectPr w:rsidR="00284943" w:rsidRPr="00324E1B" w:rsidSect="008A42C7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type w:val="continuous"/>
          <w:pgSz w:w="12240" w:h="15840" w:code="1"/>
          <w:pgMar w:top="720" w:right="720" w:bottom="720" w:left="720" w:header="360" w:footer="864" w:gutter="0"/>
          <w:pgNumType w:start="1"/>
          <w:cols w:space="720"/>
          <w:formProt w:val="0"/>
          <w:noEndnote/>
          <w:titlePg/>
          <w:docGrid w:linePitch="245"/>
        </w:sectPr>
      </w:pPr>
    </w:p>
    <w:p w14:paraId="22C60DE1" w14:textId="77777777" w:rsidR="006E1D98" w:rsidRPr="00324E1B" w:rsidRDefault="006E1D98" w:rsidP="006E1D98">
      <w:pPr>
        <w:pStyle w:val="Heading1"/>
        <w:rPr>
          <w:rFonts w:ascii="Calibri" w:hAnsi="Calibri" w:cs="Calibri"/>
          <w:b/>
        </w:rPr>
      </w:pPr>
      <w:bookmarkStart w:id="2" w:name="_Toc522013407"/>
      <w:bookmarkStart w:id="3" w:name="_Toc15976905"/>
      <w:bookmarkStart w:id="4" w:name="_Toc421625775"/>
      <w:bookmarkStart w:id="5" w:name="_Toc421627397"/>
      <w:bookmarkStart w:id="6" w:name="_Toc428945772"/>
      <w:bookmarkStart w:id="7" w:name="_Toc323643100"/>
      <w:r w:rsidRPr="007864A8">
        <w:rPr>
          <w:rFonts w:ascii="MetricHPE" w:hAnsi="MetricHPE" w:cs="Calibri"/>
          <w:b/>
        </w:rPr>
        <w:lastRenderedPageBreak/>
        <w:t>Objective</w:t>
      </w:r>
      <w:bookmarkEnd w:id="2"/>
      <w:bookmarkEnd w:id="3"/>
    </w:p>
    <w:p w14:paraId="230F34ED" w14:textId="295A2B26" w:rsidR="006E1D98" w:rsidRPr="00324E1B" w:rsidRDefault="001E1A5C" w:rsidP="006E1D98">
      <w:pPr>
        <w:pStyle w:val="BodyText9pt"/>
        <w:rPr>
          <w:rFonts w:ascii="Calibri" w:hAnsi="Calibri" w:cs="Calibri"/>
          <w:color w:val="auto"/>
          <w:sz w:val="20"/>
          <w:szCs w:val="20"/>
        </w:rPr>
      </w:pPr>
      <w:r>
        <w:rPr>
          <w:rFonts w:ascii="Calibri" w:hAnsi="Calibri" w:cs="Calibri"/>
          <w:color w:val="auto"/>
          <w:sz w:val="20"/>
          <w:szCs w:val="20"/>
        </w:rPr>
        <w:t>T</w:t>
      </w:r>
      <w:r w:rsidR="001B1608">
        <w:rPr>
          <w:rFonts w:ascii="Calibri" w:hAnsi="Calibri" w:cs="Calibri"/>
          <w:color w:val="auto"/>
          <w:sz w:val="20"/>
          <w:szCs w:val="20"/>
        </w:rPr>
        <w:t>o</w:t>
      </w:r>
      <w:r>
        <w:rPr>
          <w:rFonts w:ascii="Calibri" w:hAnsi="Calibri" w:cs="Calibri"/>
          <w:color w:val="auto"/>
          <w:sz w:val="20"/>
          <w:szCs w:val="20"/>
        </w:rPr>
        <w:t xml:space="preserve"> ensure that via HPE Monitor Scripts, </w:t>
      </w:r>
      <w:r w:rsidR="00926089" w:rsidRPr="00926089">
        <w:rPr>
          <w:rFonts w:ascii="Calibri" w:hAnsi="Calibri" w:cs="Calibri"/>
          <w:color w:val="auto"/>
          <w:sz w:val="20"/>
          <w:szCs w:val="20"/>
        </w:rPr>
        <w:t xml:space="preserve">If either of the </w:t>
      </w:r>
      <w:r w:rsidR="008A212F">
        <w:rPr>
          <w:rFonts w:ascii="Calibri" w:hAnsi="Calibri" w:cs="Calibri"/>
          <w:color w:val="auto"/>
          <w:sz w:val="20"/>
          <w:szCs w:val="20"/>
        </w:rPr>
        <w:t>Host ( in 4 Node Cluster of KVM)</w:t>
      </w:r>
      <w:r w:rsidR="00926089">
        <w:rPr>
          <w:rFonts w:ascii="Calibri" w:hAnsi="Calibri" w:cs="Calibri"/>
          <w:color w:val="auto"/>
          <w:sz w:val="20"/>
          <w:szCs w:val="20"/>
        </w:rPr>
        <w:t xml:space="preserve">, </w:t>
      </w:r>
      <w:r w:rsidR="00926089" w:rsidRPr="00926089">
        <w:rPr>
          <w:rFonts w:ascii="Calibri" w:hAnsi="Calibri" w:cs="Calibri"/>
          <w:color w:val="auto"/>
          <w:sz w:val="20"/>
          <w:szCs w:val="20"/>
        </w:rPr>
        <w:t>any of the Dedi</w:t>
      </w:r>
      <w:r w:rsidR="0000505D">
        <w:rPr>
          <w:rFonts w:ascii="Calibri" w:hAnsi="Calibri" w:cs="Calibri"/>
          <w:color w:val="auto"/>
          <w:sz w:val="20"/>
          <w:szCs w:val="20"/>
        </w:rPr>
        <w:t>cated OS Host fails , Hot Stand-</w:t>
      </w:r>
      <w:r w:rsidR="00926089" w:rsidRPr="00926089">
        <w:rPr>
          <w:rFonts w:ascii="Calibri" w:hAnsi="Calibri" w:cs="Calibri"/>
          <w:color w:val="auto"/>
          <w:sz w:val="20"/>
          <w:szCs w:val="20"/>
        </w:rPr>
        <w:t xml:space="preserve">by Blade /Compute will take over </w:t>
      </w:r>
      <w:r w:rsidR="00926089">
        <w:rPr>
          <w:rFonts w:ascii="Calibri" w:hAnsi="Calibri" w:cs="Calibri"/>
          <w:color w:val="auto"/>
          <w:sz w:val="20"/>
          <w:szCs w:val="20"/>
        </w:rPr>
        <w:t>as part of failover process.</w:t>
      </w:r>
    </w:p>
    <w:p w14:paraId="4DF5B9B2" w14:textId="77777777" w:rsidR="000A3E0D" w:rsidRPr="00324E1B" w:rsidRDefault="000A3E0D" w:rsidP="006E1D98">
      <w:pPr>
        <w:pStyle w:val="BodyText9pt"/>
        <w:rPr>
          <w:rFonts w:ascii="Calibri" w:hAnsi="Calibri" w:cs="Calibri"/>
          <w:color w:val="auto"/>
          <w:sz w:val="20"/>
          <w:szCs w:val="20"/>
        </w:rPr>
      </w:pPr>
    </w:p>
    <w:p w14:paraId="196E26D1" w14:textId="77777777" w:rsidR="006E1D98" w:rsidRPr="00324E1B" w:rsidRDefault="006E1D98" w:rsidP="006E1D98">
      <w:pPr>
        <w:pStyle w:val="Heading1"/>
        <w:rPr>
          <w:rFonts w:ascii="Calibri" w:hAnsi="Calibri" w:cs="Calibri"/>
          <w:b/>
        </w:rPr>
      </w:pPr>
      <w:bookmarkStart w:id="8" w:name="_Toc15976906"/>
      <w:r w:rsidRPr="007864A8">
        <w:rPr>
          <w:b/>
        </w:rPr>
        <w:t>Process</w:t>
      </w:r>
      <w:r w:rsidRPr="00324E1B">
        <w:rPr>
          <w:rFonts w:ascii="Calibri" w:hAnsi="Calibri" w:cs="Calibri"/>
          <w:b/>
        </w:rPr>
        <w:t xml:space="preserve"> flow</w:t>
      </w:r>
      <w:bookmarkEnd w:id="8"/>
    </w:p>
    <w:p w14:paraId="4160A410" w14:textId="71CD577D" w:rsidR="006E1D98" w:rsidRPr="00324E1B" w:rsidRDefault="008A212F" w:rsidP="00777925">
      <w:pPr>
        <w:ind w:left="720"/>
        <w:rPr>
          <w:rFonts w:ascii="Calibri" w:hAnsi="Calibri" w:cs="Calibri"/>
        </w:rPr>
      </w:pPr>
      <w:r w:rsidRPr="008A212F">
        <w:rPr>
          <w:rFonts w:ascii="Calibri" w:hAnsi="Calibri" w:cs="Calibri"/>
          <w:noProof/>
        </w:rPr>
        <w:drawing>
          <wp:inline distT="0" distB="0" distL="0" distR="0" wp14:anchorId="6DA250B1" wp14:editId="44B16E1C">
            <wp:extent cx="6524625" cy="4495346"/>
            <wp:effectExtent l="0" t="0" r="0" b="63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8329" cy="44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4A0D" w14:textId="77777777" w:rsidR="006E1D98" w:rsidRDefault="006E1D98" w:rsidP="00A83C67">
      <w:pPr>
        <w:pStyle w:val="Heading1"/>
        <w:rPr>
          <w:b/>
        </w:rPr>
      </w:pPr>
    </w:p>
    <w:p w14:paraId="5C7D20EF" w14:textId="77777777" w:rsidR="00777925" w:rsidRPr="00777925" w:rsidRDefault="00777925" w:rsidP="00777925"/>
    <w:p w14:paraId="1EC0AE30" w14:textId="77777777" w:rsidR="006E1D98" w:rsidRPr="00324E1B" w:rsidRDefault="006E1D98" w:rsidP="00A83C67">
      <w:pPr>
        <w:pStyle w:val="Heading1"/>
        <w:rPr>
          <w:b/>
        </w:rPr>
      </w:pPr>
      <w:bookmarkStart w:id="9" w:name="_Toc15976907"/>
      <w:r w:rsidRPr="00324E1B">
        <w:rPr>
          <w:b/>
        </w:rPr>
        <w:t>Prerequisites</w:t>
      </w:r>
      <w:bookmarkEnd w:id="9"/>
    </w:p>
    <w:p w14:paraId="054C1B4B" w14:textId="2B5D6472" w:rsidR="00B70555" w:rsidRDefault="00B70555" w:rsidP="00E165E2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1 x C7000 enclosure with 4 BL460 </w:t>
      </w:r>
      <w:ins w:id="10" w:author="Ingalagondi, Raju S" w:date="2019-10-16T22:21:00Z">
        <w:r w:rsidR="007147C7">
          <w:rPr>
            <w:rFonts w:ascii="Calibri" w:hAnsi="Calibri" w:cs="Calibri"/>
            <w:sz w:val="20"/>
            <w:szCs w:val="20"/>
          </w:rPr>
          <w:t>g9/</w:t>
        </w:r>
      </w:ins>
      <w:r>
        <w:rPr>
          <w:rFonts w:ascii="Calibri" w:hAnsi="Calibri" w:cs="Calibri"/>
          <w:sz w:val="20"/>
          <w:szCs w:val="20"/>
        </w:rPr>
        <w:t>g10 blades.</w:t>
      </w:r>
    </w:p>
    <w:p w14:paraId="6D2CBA3F" w14:textId="40929E87" w:rsidR="00B70555" w:rsidRDefault="00CB2424" w:rsidP="00E165E2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1 x </w:t>
      </w:r>
      <w:proofErr w:type="spellStart"/>
      <w:r>
        <w:rPr>
          <w:rFonts w:ascii="Calibri" w:hAnsi="Calibri" w:cs="Calibri"/>
          <w:sz w:val="20"/>
          <w:szCs w:val="20"/>
        </w:rPr>
        <w:t>Oneview</w:t>
      </w:r>
      <w:proofErr w:type="spellEnd"/>
      <w:r>
        <w:rPr>
          <w:rFonts w:ascii="Calibri" w:hAnsi="Calibri" w:cs="Calibri"/>
          <w:sz w:val="20"/>
          <w:szCs w:val="20"/>
        </w:rPr>
        <w:t xml:space="preserve"> virtual appliance</w:t>
      </w:r>
      <w:r w:rsidR="00B70555">
        <w:rPr>
          <w:rFonts w:ascii="Calibri" w:hAnsi="Calibri" w:cs="Calibri"/>
          <w:sz w:val="20"/>
          <w:szCs w:val="20"/>
        </w:rPr>
        <w:t xml:space="preserve"> that is monitoring c7000 enclosure and servers.</w:t>
      </w:r>
    </w:p>
    <w:p w14:paraId="56D6ED5E" w14:textId="5EFA5458" w:rsidR="00B70555" w:rsidRDefault="00B70555" w:rsidP="00E165E2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</w:t>
      </w:r>
      <w:proofErr w:type="spellStart"/>
      <w:r>
        <w:rPr>
          <w:rFonts w:ascii="Calibri" w:hAnsi="Calibri" w:cs="Calibri"/>
          <w:sz w:val="20"/>
          <w:szCs w:val="20"/>
        </w:rPr>
        <w:t>Oneview</w:t>
      </w:r>
      <w:proofErr w:type="spellEnd"/>
      <w:r>
        <w:rPr>
          <w:rFonts w:ascii="Calibri" w:hAnsi="Calibri" w:cs="Calibri"/>
          <w:sz w:val="20"/>
          <w:szCs w:val="20"/>
        </w:rPr>
        <w:t xml:space="preserve"> profiles are created on 4</w:t>
      </w:r>
      <w:r w:rsidR="003E1971">
        <w:rPr>
          <w:rFonts w:ascii="Calibri" w:hAnsi="Calibri" w:cs="Calibri"/>
          <w:sz w:val="20"/>
          <w:szCs w:val="20"/>
        </w:rPr>
        <w:t xml:space="preserve"> blades with boot disk from SAN and 3 nodes (that are being monitored) are installed with RHEL OS and are configured to be part of cluster.</w:t>
      </w:r>
    </w:p>
    <w:p w14:paraId="2EC56A68" w14:textId="30B5DB62" w:rsidR="00EE4914" w:rsidRDefault="00EE4914" w:rsidP="00EE4914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1 x Test </w:t>
      </w:r>
      <w:r w:rsidRPr="00324E1B">
        <w:rPr>
          <w:rFonts w:ascii="Calibri" w:hAnsi="Calibri" w:cs="Calibri"/>
          <w:sz w:val="20"/>
          <w:szCs w:val="20"/>
        </w:rPr>
        <w:t>Serv</w:t>
      </w:r>
      <w:r>
        <w:rPr>
          <w:rFonts w:ascii="Calibri" w:hAnsi="Calibri" w:cs="Calibri"/>
          <w:sz w:val="20"/>
          <w:szCs w:val="20"/>
        </w:rPr>
        <w:t xml:space="preserve">er/VM running Linux </w:t>
      </w:r>
      <w:r w:rsidR="00CB2424">
        <w:rPr>
          <w:rFonts w:ascii="Calibri" w:hAnsi="Calibri" w:cs="Calibri"/>
          <w:sz w:val="20"/>
          <w:szCs w:val="20"/>
        </w:rPr>
        <w:t>(CentOS 7</w:t>
      </w:r>
      <w:proofErr w:type="gramStart"/>
      <w:r w:rsidR="00CB2424">
        <w:rPr>
          <w:rFonts w:ascii="Calibri" w:hAnsi="Calibri" w:cs="Calibri"/>
          <w:sz w:val="20"/>
          <w:szCs w:val="20"/>
        </w:rPr>
        <w:t>)</w:t>
      </w:r>
      <w:r>
        <w:rPr>
          <w:rFonts w:ascii="Calibri" w:hAnsi="Calibri" w:cs="Calibri"/>
          <w:sz w:val="20"/>
          <w:szCs w:val="20"/>
        </w:rPr>
        <w:t>to</w:t>
      </w:r>
      <w:proofErr w:type="gramEnd"/>
      <w:r>
        <w:rPr>
          <w:rFonts w:ascii="Calibri" w:hAnsi="Calibri" w:cs="Calibri"/>
          <w:sz w:val="20"/>
          <w:szCs w:val="20"/>
        </w:rPr>
        <w:t xml:space="preserve"> </w:t>
      </w:r>
      <w:proofErr w:type="spellStart"/>
      <w:r>
        <w:rPr>
          <w:rFonts w:ascii="Calibri" w:hAnsi="Calibri" w:cs="Calibri"/>
          <w:sz w:val="20"/>
          <w:szCs w:val="20"/>
        </w:rPr>
        <w:t>excute</w:t>
      </w:r>
      <w:proofErr w:type="spellEnd"/>
      <w:r>
        <w:rPr>
          <w:rFonts w:ascii="Calibri" w:hAnsi="Calibri" w:cs="Calibri"/>
          <w:sz w:val="20"/>
          <w:szCs w:val="20"/>
        </w:rPr>
        <w:t xml:space="preserve"> migration scripts in same subnet as c7000 blades.</w:t>
      </w:r>
    </w:p>
    <w:p w14:paraId="220DDA7C" w14:textId="0A5AFC26" w:rsidR="006E1D98" w:rsidRPr="00324E1B" w:rsidRDefault="00A66A72" w:rsidP="00E165E2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Y</w:t>
      </w:r>
      <w:r w:rsidR="00E51D57">
        <w:rPr>
          <w:rFonts w:ascii="Calibri" w:hAnsi="Calibri" w:cs="Calibri"/>
          <w:sz w:val="20"/>
          <w:szCs w:val="20"/>
        </w:rPr>
        <w:t xml:space="preserve">um </w:t>
      </w:r>
      <w:r w:rsidR="00CB2424">
        <w:rPr>
          <w:rFonts w:ascii="Calibri" w:hAnsi="Calibri" w:cs="Calibri"/>
          <w:sz w:val="20"/>
          <w:szCs w:val="20"/>
        </w:rPr>
        <w:t xml:space="preserve">update the above VM </w:t>
      </w:r>
      <w:r>
        <w:rPr>
          <w:rFonts w:ascii="Calibri" w:hAnsi="Calibri" w:cs="Calibri"/>
          <w:sz w:val="20"/>
          <w:szCs w:val="20"/>
        </w:rPr>
        <w:t>with latest patches and proceed with following steps on same VM</w:t>
      </w:r>
      <w:r w:rsidR="00B70555">
        <w:rPr>
          <w:rFonts w:ascii="Calibri" w:hAnsi="Calibri" w:cs="Calibri"/>
          <w:sz w:val="20"/>
          <w:szCs w:val="20"/>
        </w:rPr>
        <w:t>:</w:t>
      </w:r>
    </w:p>
    <w:p w14:paraId="08839367" w14:textId="4F787754" w:rsidR="006E1D98" w:rsidRPr="00A66A72" w:rsidRDefault="00A66A72" w:rsidP="00B70555">
      <w:pPr>
        <w:pStyle w:val="ListParagraph"/>
        <w:numPr>
          <w:ilvl w:val="0"/>
          <w:numId w:val="27"/>
        </w:numPr>
        <w:rPr>
          <w:rFonts w:ascii="Calibri" w:hAnsi="Calibri" w:cs="Calibri"/>
          <w:b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RUN </w:t>
      </w:r>
      <w:r w:rsidRPr="00A66A72">
        <w:rPr>
          <w:rFonts w:ascii="Calibri" w:hAnsi="Calibri" w:cs="Calibri"/>
          <w:b/>
          <w:sz w:val="20"/>
          <w:szCs w:val="20"/>
        </w:rPr>
        <w:t>$</w:t>
      </w:r>
      <w:r w:rsidR="00E51D57" w:rsidRPr="00A66A72">
        <w:rPr>
          <w:rFonts w:ascii="Calibri" w:hAnsi="Calibri" w:cs="Calibri"/>
          <w:b/>
          <w:sz w:val="20"/>
          <w:szCs w:val="20"/>
        </w:rPr>
        <w:t xml:space="preserve">Install </w:t>
      </w:r>
      <w:r w:rsidR="006E1D98" w:rsidRPr="00A66A72">
        <w:rPr>
          <w:rFonts w:ascii="Calibri" w:hAnsi="Calibri" w:cs="Calibri"/>
          <w:b/>
          <w:sz w:val="20"/>
          <w:szCs w:val="20"/>
        </w:rPr>
        <w:t>Python</w:t>
      </w:r>
      <w:r w:rsidR="00EC2378" w:rsidRPr="00A66A72">
        <w:rPr>
          <w:rFonts w:ascii="Calibri" w:hAnsi="Calibri" w:cs="Calibri"/>
          <w:b/>
          <w:sz w:val="20"/>
          <w:szCs w:val="20"/>
        </w:rPr>
        <w:t xml:space="preserve"> 3.6</w:t>
      </w:r>
      <w:r w:rsidRPr="00A66A72">
        <w:rPr>
          <w:rFonts w:ascii="Calibri" w:hAnsi="Calibri" w:cs="Calibri"/>
          <w:b/>
          <w:sz w:val="20"/>
          <w:szCs w:val="20"/>
        </w:rPr>
        <w:t>, python-pip</w:t>
      </w:r>
    </w:p>
    <w:p w14:paraId="3ABA8D6A" w14:textId="2AB951FD" w:rsidR="006E1D98" w:rsidRPr="00A66A72" w:rsidRDefault="008A212F" w:rsidP="00B70555">
      <w:pPr>
        <w:pStyle w:val="ListParagraph"/>
        <w:numPr>
          <w:ilvl w:val="0"/>
          <w:numId w:val="27"/>
        </w:numPr>
        <w:rPr>
          <w:rFonts w:ascii="Calibri" w:hAnsi="Calibri" w:cs="Calibri"/>
          <w:b/>
          <w:sz w:val="20"/>
          <w:szCs w:val="20"/>
        </w:rPr>
      </w:pPr>
      <w:r w:rsidRPr="00A66A72">
        <w:rPr>
          <w:rFonts w:ascii="Calibri" w:hAnsi="Calibri" w:cs="Calibri"/>
          <w:sz w:val="20"/>
          <w:szCs w:val="20"/>
        </w:rPr>
        <w:t>RUN</w:t>
      </w:r>
      <w:r w:rsidR="00A66A72">
        <w:rPr>
          <w:rFonts w:ascii="Calibri" w:hAnsi="Calibri" w:cs="Calibri"/>
          <w:sz w:val="20"/>
          <w:szCs w:val="20"/>
        </w:rPr>
        <w:t xml:space="preserve"> </w:t>
      </w:r>
      <w:r w:rsidR="00A66A72" w:rsidRPr="00A66A72">
        <w:rPr>
          <w:rFonts w:ascii="Calibri" w:hAnsi="Calibri" w:cs="Calibri"/>
          <w:b/>
          <w:sz w:val="20"/>
          <w:szCs w:val="20"/>
        </w:rPr>
        <w:t>$</w:t>
      </w:r>
      <w:r w:rsidRPr="00A66A72">
        <w:rPr>
          <w:rFonts w:ascii="Calibri" w:hAnsi="Calibri" w:cs="Calibri"/>
          <w:b/>
          <w:sz w:val="20"/>
          <w:szCs w:val="20"/>
        </w:rPr>
        <w:t>p</w:t>
      </w:r>
      <w:r w:rsidR="006E1D98" w:rsidRPr="00A66A72">
        <w:rPr>
          <w:rFonts w:ascii="Calibri" w:hAnsi="Calibri" w:cs="Calibri"/>
          <w:b/>
          <w:sz w:val="20"/>
          <w:szCs w:val="20"/>
        </w:rPr>
        <w:t>ip</w:t>
      </w:r>
      <w:r w:rsidRPr="00A66A72">
        <w:rPr>
          <w:rFonts w:ascii="Calibri" w:hAnsi="Calibri" w:cs="Calibri"/>
          <w:b/>
          <w:sz w:val="20"/>
          <w:szCs w:val="20"/>
        </w:rPr>
        <w:t>3</w:t>
      </w:r>
      <w:r w:rsidR="006E1D98" w:rsidRPr="00A66A72">
        <w:rPr>
          <w:rFonts w:ascii="Calibri" w:hAnsi="Calibri" w:cs="Calibri"/>
          <w:b/>
          <w:sz w:val="20"/>
          <w:szCs w:val="20"/>
        </w:rPr>
        <w:t xml:space="preserve"> install &gt; r</w:t>
      </w:r>
      <w:r w:rsidR="00EC2378" w:rsidRPr="00A66A72">
        <w:rPr>
          <w:rFonts w:ascii="Calibri" w:hAnsi="Calibri" w:cs="Calibri"/>
          <w:b/>
          <w:sz w:val="20"/>
          <w:szCs w:val="20"/>
        </w:rPr>
        <w:t xml:space="preserve">edfish, </w:t>
      </w:r>
      <w:proofErr w:type="spellStart"/>
      <w:r w:rsidRPr="00A66A72">
        <w:rPr>
          <w:rFonts w:ascii="Calibri" w:hAnsi="Calibri" w:cs="Calibri"/>
          <w:b/>
          <w:sz w:val="20"/>
          <w:szCs w:val="20"/>
        </w:rPr>
        <w:t>hponeview</w:t>
      </w:r>
      <w:proofErr w:type="spellEnd"/>
      <w:r w:rsidRPr="00A66A72">
        <w:rPr>
          <w:rFonts w:ascii="Calibri" w:hAnsi="Calibri" w:cs="Calibri"/>
          <w:b/>
          <w:sz w:val="20"/>
          <w:szCs w:val="20"/>
        </w:rPr>
        <w:t>&gt;=4.7.0</w:t>
      </w:r>
    </w:p>
    <w:p w14:paraId="43E15389" w14:textId="0005ABBD" w:rsidR="006E1D98" w:rsidRPr="003B5D09" w:rsidRDefault="006E1D98" w:rsidP="00B70555">
      <w:pPr>
        <w:pStyle w:val="ListParagraph"/>
        <w:numPr>
          <w:ilvl w:val="0"/>
          <w:numId w:val="27"/>
        </w:numPr>
        <w:rPr>
          <w:rFonts w:ascii="Calibri" w:hAnsi="Calibri" w:cs="Calibri"/>
          <w:sz w:val="20"/>
          <w:szCs w:val="20"/>
        </w:rPr>
      </w:pPr>
      <w:r w:rsidRPr="00324E1B">
        <w:rPr>
          <w:rFonts w:ascii="Calibri" w:hAnsi="Calibri" w:cs="Calibri"/>
          <w:sz w:val="20"/>
          <w:szCs w:val="20"/>
        </w:rPr>
        <w:t xml:space="preserve">Download </w:t>
      </w:r>
      <w:r w:rsidR="00EC2378">
        <w:rPr>
          <w:rFonts w:ascii="Calibri" w:hAnsi="Calibri" w:cs="Calibri"/>
          <w:sz w:val="20"/>
          <w:szCs w:val="20"/>
        </w:rPr>
        <w:t>the</w:t>
      </w:r>
      <w:r w:rsidR="008A212F">
        <w:rPr>
          <w:rFonts w:ascii="Calibri" w:hAnsi="Calibri" w:cs="Calibri"/>
          <w:sz w:val="20"/>
          <w:szCs w:val="20"/>
        </w:rPr>
        <w:t xml:space="preserve"> HPE provided</w:t>
      </w:r>
      <w:r w:rsidR="00EC2378">
        <w:rPr>
          <w:rFonts w:ascii="Calibri" w:hAnsi="Calibri" w:cs="Calibri"/>
          <w:sz w:val="20"/>
          <w:szCs w:val="20"/>
        </w:rPr>
        <w:t xml:space="preserve"> zi</w:t>
      </w:r>
      <w:r w:rsidR="008A212F">
        <w:rPr>
          <w:rFonts w:ascii="Calibri" w:hAnsi="Calibri" w:cs="Calibri"/>
          <w:sz w:val="20"/>
          <w:szCs w:val="20"/>
        </w:rPr>
        <w:t xml:space="preserve">p file for the scripts and place in </w:t>
      </w:r>
      <w:proofErr w:type="spellStart"/>
      <w:proofErr w:type="gramStart"/>
      <w:r w:rsidR="008A212F">
        <w:rPr>
          <w:rFonts w:ascii="Calibri" w:hAnsi="Calibri" w:cs="Calibri"/>
          <w:sz w:val="20"/>
          <w:szCs w:val="20"/>
        </w:rPr>
        <w:t>dir</w:t>
      </w:r>
      <w:proofErr w:type="spellEnd"/>
      <w:r w:rsidR="008A212F">
        <w:rPr>
          <w:rFonts w:ascii="Calibri" w:hAnsi="Calibri" w:cs="Calibri"/>
          <w:sz w:val="20"/>
          <w:szCs w:val="20"/>
        </w:rPr>
        <w:t xml:space="preserve">  </w:t>
      </w:r>
      <w:r w:rsidR="008A212F" w:rsidRPr="008A212F">
        <w:rPr>
          <w:rFonts w:ascii="Calibri" w:hAnsi="Calibri" w:cs="Calibri"/>
          <w:b/>
          <w:sz w:val="20"/>
          <w:szCs w:val="20"/>
        </w:rPr>
        <w:t>~</w:t>
      </w:r>
      <w:proofErr w:type="gramEnd"/>
      <w:r w:rsidR="008A212F" w:rsidRPr="008A212F">
        <w:rPr>
          <w:rFonts w:ascii="Calibri" w:hAnsi="Calibri" w:cs="Calibri"/>
          <w:b/>
          <w:sz w:val="20"/>
          <w:szCs w:val="20"/>
        </w:rPr>
        <w:t>/</w:t>
      </w:r>
      <w:proofErr w:type="spellStart"/>
      <w:r w:rsidR="003B5D09" w:rsidRPr="003B5D09">
        <w:rPr>
          <w:rFonts w:ascii="Calibri" w:hAnsi="Calibri" w:cs="Calibri"/>
          <w:b/>
          <w:sz w:val="20"/>
          <w:szCs w:val="20"/>
        </w:rPr>
        <w:t>BSNL_cluster_failover_POC</w:t>
      </w:r>
      <w:proofErr w:type="spellEnd"/>
      <w:r w:rsidR="008A212F" w:rsidRPr="008A212F">
        <w:rPr>
          <w:rFonts w:ascii="Calibri" w:hAnsi="Calibri" w:cs="Calibri"/>
          <w:b/>
          <w:sz w:val="20"/>
          <w:szCs w:val="20"/>
        </w:rPr>
        <w:t>/.</w:t>
      </w:r>
    </w:p>
    <w:p w14:paraId="5CD05E9C" w14:textId="61B94D8F" w:rsidR="003B5D09" w:rsidRDefault="003B5D09" w:rsidP="00B70555">
      <w:pPr>
        <w:pStyle w:val="ListParagraph"/>
        <w:numPr>
          <w:ilvl w:val="0"/>
          <w:numId w:val="27"/>
        </w:numPr>
        <w:rPr>
          <w:rFonts w:ascii="Calibri" w:hAnsi="Calibri" w:cs="Calibri"/>
          <w:sz w:val="20"/>
          <w:szCs w:val="20"/>
        </w:rPr>
      </w:pPr>
      <w:r w:rsidRPr="003B5D09">
        <w:rPr>
          <w:rFonts w:ascii="Calibri" w:hAnsi="Calibri" w:cs="Calibri"/>
          <w:sz w:val="20"/>
          <w:szCs w:val="20"/>
        </w:rPr>
        <w:t>Directory struc</w:t>
      </w:r>
      <w:r>
        <w:rPr>
          <w:rFonts w:ascii="Calibri" w:hAnsi="Calibri" w:cs="Calibri"/>
          <w:sz w:val="20"/>
          <w:szCs w:val="20"/>
        </w:rPr>
        <w:t>ture should look like following:</w:t>
      </w:r>
    </w:p>
    <w:p w14:paraId="714456DA" w14:textId="572D7DBE" w:rsidR="003B5D09" w:rsidRPr="00A66A72" w:rsidRDefault="003B5D09" w:rsidP="00B70555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  <w:r w:rsidRPr="00A66A72">
        <w:rPr>
          <w:rFonts w:ascii="Calibri" w:hAnsi="Calibri" w:cs="Calibri"/>
          <w:b/>
          <w:sz w:val="16"/>
          <w:szCs w:val="16"/>
        </w:rPr>
        <w:t xml:space="preserve"> [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root@appliance-vm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 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BSNL_cluster_failover_POC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]# </w:t>
      </w: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ll</w:t>
      </w:r>
      <w:proofErr w:type="spellEnd"/>
      <w:proofErr w:type="gramEnd"/>
    </w:p>
    <w:p w14:paraId="4F267532" w14:textId="5B98718E" w:rsidR="003B5D09" w:rsidRPr="00A66A72" w:rsidRDefault="003B5D09" w:rsidP="00B70555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  <w:proofErr w:type="gramStart"/>
      <w:r w:rsidRPr="00A66A72">
        <w:rPr>
          <w:rFonts w:ascii="Calibri" w:hAnsi="Calibri" w:cs="Calibri"/>
          <w:b/>
          <w:sz w:val="16"/>
          <w:szCs w:val="16"/>
        </w:rPr>
        <w:t>total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 44</w:t>
      </w:r>
    </w:p>
    <w:p w14:paraId="116AE6DE" w14:textId="77777777" w:rsidR="003B5D09" w:rsidRPr="00A66A72" w:rsidRDefault="003B5D09" w:rsidP="00B70555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  <w:r w:rsidRPr="00A66A72">
        <w:rPr>
          <w:rFonts w:ascii="Calibri" w:hAnsi="Calibri" w:cs="Calibri"/>
          <w:b/>
          <w:sz w:val="16"/>
          <w:szCs w:val="16"/>
        </w:rPr>
        <w:t>-</w:t>
      </w: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rw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>-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r--r--. 1 root 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root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 16107 Jul 19 00:26 failback_node.py</w:t>
      </w:r>
    </w:p>
    <w:p w14:paraId="4D27951C" w14:textId="38DCD2B7" w:rsidR="003B5D09" w:rsidRPr="00A66A72" w:rsidRDefault="003B5D09" w:rsidP="00B70555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  <w:r w:rsidRPr="00A66A72">
        <w:rPr>
          <w:rFonts w:ascii="Calibri" w:hAnsi="Calibri" w:cs="Calibri"/>
          <w:b/>
          <w:sz w:val="16"/>
          <w:szCs w:val="16"/>
        </w:rPr>
        <w:t>-</w:t>
      </w: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rw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>-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r--r--. 1 root 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root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 24330 Jul 25 03:04 failover_node.py</w:t>
      </w:r>
    </w:p>
    <w:p w14:paraId="02903170" w14:textId="77777777" w:rsidR="003B5D09" w:rsidRPr="00A66A72" w:rsidRDefault="003B5D09" w:rsidP="00B70555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drwxr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>-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xr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>-x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. 2 root </w:t>
      </w:r>
      <w:proofErr w:type="spellStart"/>
      <w:r w:rsidRPr="00A66A72">
        <w:rPr>
          <w:rFonts w:ascii="Calibri" w:hAnsi="Calibri" w:cs="Calibri"/>
          <w:b/>
          <w:sz w:val="16"/>
          <w:szCs w:val="16"/>
        </w:rPr>
        <w:t>root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    60 Jul 23 03:17 inputs</w:t>
      </w:r>
    </w:p>
    <w:p w14:paraId="55596660" w14:textId="4C37C3CC" w:rsidR="003B5D09" w:rsidRDefault="003B5D09" w:rsidP="00B70555">
      <w:pPr>
        <w:pStyle w:val="ListParagraph"/>
        <w:ind w:firstLine="720"/>
        <w:rPr>
          <w:rFonts w:ascii="Calibri" w:hAnsi="Calibri" w:cs="Calibri"/>
          <w:b/>
          <w:sz w:val="16"/>
          <w:szCs w:val="16"/>
        </w:rPr>
      </w:pPr>
      <w:r w:rsidRPr="00A66A72">
        <w:rPr>
          <w:rFonts w:ascii="Calibri" w:hAnsi="Calibri" w:cs="Calibri"/>
          <w:b/>
          <w:sz w:val="16"/>
          <w:szCs w:val="16"/>
        </w:rPr>
        <w:t>-</w:t>
      </w: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rw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>-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r--r--. 1 root </w:t>
      </w:r>
      <w:proofErr w:type="spellStart"/>
      <w:proofErr w:type="gramStart"/>
      <w:r w:rsidRPr="00A66A72">
        <w:rPr>
          <w:rFonts w:ascii="Calibri" w:hAnsi="Calibri" w:cs="Calibri"/>
          <w:b/>
          <w:sz w:val="16"/>
          <w:szCs w:val="16"/>
        </w:rPr>
        <w:t>root</w:t>
      </w:r>
      <w:proofErr w:type="spellEnd"/>
      <w:r w:rsidRPr="00A66A72">
        <w:rPr>
          <w:rFonts w:ascii="Calibri" w:hAnsi="Calibri" w:cs="Calibri"/>
          <w:b/>
          <w:sz w:val="16"/>
          <w:szCs w:val="16"/>
        </w:rPr>
        <w:t xml:space="preserve">  2472</w:t>
      </w:r>
      <w:proofErr w:type="gramEnd"/>
      <w:r w:rsidRPr="00A66A72">
        <w:rPr>
          <w:rFonts w:ascii="Calibri" w:hAnsi="Calibri" w:cs="Calibri"/>
          <w:b/>
          <w:sz w:val="16"/>
          <w:szCs w:val="16"/>
        </w:rPr>
        <w:t xml:space="preserve"> Jul 23 03:37 README.md</w:t>
      </w:r>
    </w:p>
    <w:p w14:paraId="125F3730" w14:textId="77777777" w:rsidR="00A66A72" w:rsidRPr="00A66A72" w:rsidRDefault="00A66A72" w:rsidP="003B5D09">
      <w:pPr>
        <w:pStyle w:val="ListParagraph"/>
        <w:ind w:left="1440"/>
        <w:rPr>
          <w:rFonts w:ascii="Calibri" w:hAnsi="Calibri" w:cs="Calibri"/>
          <w:b/>
          <w:sz w:val="16"/>
          <w:szCs w:val="16"/>
        </w:rPr>
      </w:pPr>
    </w:p>
    <w:p w14:paraId="644B0326" w14:textId="2C942728" w:rsidR="003B5D09" w:rsidRDefault="003B5D09" w:rsidP="00B70555">
      <w:pPr>
        <w:pStyle w:val="ListParagraph"/>
        <w:numPr>
          <w:ilvl w:val="0"/>
          <w:numId w:val="28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Edit ./</w:t>
      </w:r>
      <w:proofErr w:type="spellStart"/>
      <w:r>
        <w:rPr>
          <w:rFonts w:ascii="Calibri" w:hAnsi="Calibri" w:cs="Calibri"/>
          <w:sz w:val="20"/>
          <w:szCs w:val="20"/>
        </w:rPr>
        <w:t>inpus</w:t>
      </w:r>
      <w:proofErr w:type="spellEnd"/>
      <w:r>
        <w:rPr>
          <w:rFonts w:ascii="Calibri" w:hAnsi="Calibri" w:cs="Calibri"/>
          <w:sz w:val="20"/>
          <w:szCs w:val="20"/>
        </w:rPr>
        <w:t>/</w:t>
      </w:r>
      <w:proofErr w:type="spellStart"/>
      <w:r w:rsidRPr="003B5D09">
        <w:rPr>
          <w:rFonts w:ascii="Calibri" w:hAnsi="Calibri" w:cs="Calibri"/>
          <w:sz w:val="20"/>
          <w:szCs w:val="20"/>
        </w:rPr>
        <w:t>failover_config.json</w:t>
      </w:r>
      <w:proofErr w:type="spellEnd"/>
      <w:r>
        <w:rPr>
          <w:rFonts w:ascii="Calibri" w:hAnsi="Calibri" w:cs="Calibri"/>
          <w:sz w:val="20"/>
          <w:szCs w:val="20"/>
        </w:rPr>
        <w:t xml:space="preserve"> and update it with</w:t>
      </w:r>
      <w:r w:rsidR="00661962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="00661962">
        <w:rPr>
          <w:rFonts w:ascii="Calibri" w:hAnsi="Calibri" w:cs="Calibri"/>
          <w:sz w:val="20"/>
          <w:szCs w:val="20"/>
        </w:rPr>
        <w:t>Oneview</w:t>
      </w:r>
      <w:proofErr w:type="spellEnd"/>
      <w:r w:rsidR="00661962">
        <w:rPr>
          <w:rFonts w:ascii="Calibri" w:hAnsi="Calibri" w:cs="Calibri"/>
          <w:sz w:val="20"/>
          <w:szCs w:val="20"/>
        </w:rPr>
        <w:t xml:space="preserve"> credentials and </w:t>
      </w:r>
      <w:r>
        <w:rPr>
          <w:rFonts w:ascii="Calibri" w:hAnsi="Calibri" w:cs="Calibri"/>
          <w:sz w:val="20"/>
          <w:szCs w:val="20"/>
        </w:rPr>
        <w:t xml:space="preserve">hardware names </w:t>
      </w:r>
      <w:r w:rsidR="00A66A72">
        <w:rPr>
          <w:rFonts w:ascii="Calibri" w:hAnsi="Calibri" w:cs="Calibri"/>
          <w:sz w:val="20"/>
          <w:szCs w:val="20"/>
        </w:rPr>
        <w:t xml:space="preserve">of nodes </w:t>
      </w:r>
      <w:r>
        <w:rPr>
          <w:rFonts w:ascii="Calibri" w:hAnsi="Calibri" w:cs="Calibri"/>
          <w:sz w:val="20"/>
          <w:szCs w:val="20"/>
        </w:rPr>
        <w:t>to be monitored and the name of standby hardware</w:t>
      </w:r>
      <w:r w:rsidR="00A66A72">
        <w:rPr>
          <w:rFonts w:ascii="Calibri" w:hAnsi="Calibri" w:cs="Calibri"/>
          <w:sz w:val="20"/>
          <w:szCs w:val="20"/>
        </w:rPr>
        <w:t>.</w:t>
      </w:r>
    </w:p>
    <w:p w14:paraId="596F7B87" w14:textId="736C2167" w:rsidR="003B5D09" w:rsidRDefault="003B5D09" w:rsidP="003B5D09">
      <w:pPr>
        <w:pStyle w:val="ListParagraph"/>
        <w:rPr>
          <w:rFonts w:ascii="Calibri" w:hAnsi="Calibri" w:cs="Calibr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4A52FF" wp14:editId="51B6F550">
            <wp:extent cx="6286500" cy="16186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4756" w14:textId="77777777" w:rsidR="00B70555" w:rsidRDefault="00B70555" w:rsidP="003B5D09">
      <w:pPr>
        <w:pStyle w:val="ListParagraph"/>
        <w:rPr>
          <w:rFonts w:ascii="Calibri" w:hAnsi="Calibri" w:cs="Calibri"/>
          <w:sz w:val="20"/>
          <w:szCs w:val="20"/>
        </w:rPr>
      </w:pPr>
    </w:p>
    <w:p w14:paraId="3B4671A9" w14:textId="77777777" w:rsidR="00EE4914" w:rsidRDefault="00EE4914" w:rsidP="00EE4914">
      <w:pPr>
        <w:pStyle w:val="ListParagraph"/>
        <w:numPr>
          <w:ilvl w:val="0"/>
          <w:numId w:val="19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1 x windows VM running the </w:t>
      </w:r>
      <w:proofErr w:type="spellStart"/>
      <w:r>
        <w:rPr>
          <w:rFonts w:ascii="Calibri" w:hAnsi="Calibri" w:cs="Calibri"/>
          <w:sz w:val="20"/>
          <w:szCs w:val="20"/>
        </w:rPr>
        <w:t>Traptool</w:t>
      </w:r>
      <w:proofErr w:type="spellEnd"/>
      <w:r>
        <w:rPr>
          <w:rFonts w:ascii="Calibri" w:hAnsi="Calibri" w:cs="Calibri"/>
          <w:sz w:val="20"/>
          <w:szCs w:val="20"/>
        </w:rPr>
        <w:t xml:space="preserve"> to generate the alerts on </w:t>
      </w:r>
      <w:proofErr w:type="spellStart"/>
      <w:r>
        <w:rPr>
          <w:rFonts w:ascii="Calibri" w:hAnsi="Calibri" w:cs="Calibri"/>
          <w:sz w:val="20"/>
          <w:szCs w:val="20"/>
        </w:rPr>
        <w:t>Oneview</w:t>
      </w:r>
      <w:proofErr w:type="spellEnd"/>
      <w:r>
        <w:rPr>
          <w:rFonts w:ascii="Calibri" w:hAnsi="Calibri" w:cs="Calibri"/>
          <w:sz w:val="20"/>
          <w:szCs w:val="20"/>
        </w:rPr>
        <w:t xml:space="preserve"> SCMB bus for simulating critical alerts for scripts to work like </w:t>
      </w:r>
      <w:proofErr w:type="spellStart"/>
      <w:r>
        <w:rPr>
          <w:rFonts w:ascii="Calibri" w:hAnsi="Calibri" w:cs="Calibri"/>
          <w:sz w:val="20"/>
          <w:szCs w:val="20"/>
        </w:rPr>
        <w:t>realtime</w:t>
      </w:r>
      <w:proofErr w:type="spellEnd"/>
      <w:r>
        <w:rPr>
          <w:rFonts w:ascii="Calibri" w:hAnsi="Calibri" w:cs="Calibri"/>
          <w:sz w:val="20"/>
          <w:szCs w:val="20"/>
        </w:rPr>
        <w:t>.</w:t>
      </w:r>
    </w:p>
    <w:p w14:paraId="267387E1" w14:textId="4E03D431" w:rsidR="00EE4914" w:rsidRPr="00B65A39" w:rsidRDefault="00EE4914" w:rsidP="00B65A39">
      <w:pPr>
        <w:rPr>
          <w:rFonts w:ascii="Calibri" w:hAnsi="Calibri" w:cs="Calibri"/>
          <w:sz w:val="20"/>
          <w:szCs w:val="20"/>
        </w:rPr>
      </w:pPr>
    </w:p>
    <w:p w14:paraId="39309469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17BA5989" w14:textId="4332F4C5" w:rsidR="00EE4914" w:rsidRDefault="00B65A39" w:rsidP="008A42C7">
      <w:pPr>
        <w:pStyle w:val="ListParagraph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14E50638" wp14:editId="312C49A4">
            <wp:extent cx="53340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AFE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04F1C465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4A07FC4E" w14:textId="4AE84597" w:rsidR="00EE4914" w:rsidRDefault="00B65A39" w:rsidP="008A42C7">
      <w:pPr>
        <w:pStyle w:val="ListParagraph"/>
        <w:rPr>
          <w:rFonts w:ascii="Calibri" w:hAnsi="Calibri" w:cs="Calibr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C28733" wp14:editId="00C9851A">
            <wp:extent cx="463867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1D38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21D8C1DD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139210EE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65A0458A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5098991F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093719E0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21E85129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687E60DE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4E02F556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628AC8DE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593496B8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5186FAB7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424D3192" w14:textId="77777777" w:rsidR="00EE4914" w:rsidRDefault="00EE4914" w:rsidP="008A42C7">
      <w:pPr>
        <w:pStyle w:val="ListParagraph"/>
        <w:rPr>
          <w:rFonts w:ascii="Calibri" w:hAnsi="Calibri" w:cs="Calibri"/>
          <w:sz w:val="20"/>
          <w:szCs w:val="20"/>
        </w:rPr>
      </w:pPr>
    </w:p>
    <w:p w14:paraId="60718CB6" w14:textId="285ED71F" w:rsidR="003B5D09" w:rsidRDefault="003B5D09" w:rsidP="003B5D09">
      <w:pPr>
        <w:pStyle w:val="ListParagraph"/>
        <w:rPr>
          <w:rFonts w:ascii="Calibri" w:hAnsi="Calibri" w:cs="Calibri"/>
          <w:sz w:val="20"/>
          <w:szCs w:val="20"/>
        </w:rPr>
      </w:pPr>
    </w:p>
    <w:p w14:paraId="0B517C0B" w14:textId="12CA2701" w:rsidR="006E1D98" w:rsidRPr="00324E1B" w:rsidRDefault="006E1D98" w:rsidP="00A83C67">
      <w:pPr>
        <w:pStyle w:val="Heading1"/>
      </w:pPr>
      <w:bookmarkStart w:id="11" w:name="_Toc15976908"/>
      <w:r w:rsidRPr="00324E1B">
        <w:t>Scripts and Paths</w:t>
      </w:r>
      <w:bookmarkEnd w:id="11"/>
    </w:p>
    <w:p w14:paraId="4E2B743F" w14:textId="7052C74E" w:rsidR="00204D4D" w:rsidRPr="00324E1B" w:rsidRDefault="00204D4D" w:rsidP="00204D4D">
      <w:pPr>
        <w:pStyle w:val="BodyTextLastMetricHPE-Light10pt"/>
        <w:rPr>
          <w:rFonts w:ascii="Calibri" w:hAnsi="Calibri" w:cs="Calibri"/>
        </w:rPr>
      </w:pPr>
      <w:r w:rsidRPr="00324E1B">
        <w:rPr>
          <w:rFonts w:ascii="Calibri" w:hAnsi="Calibri" w:cs="Calibri"/>
        </w:rPr>
        <w:t>Ensure that all the HPE scripts (as part of attachment</w:t>
      </w:r>
      <w:proofErr w:type="gramStart"/>
      <w:r w:rsidRPr="00324E1B">
        <w:rPr>
          <w:rFonts w:ascii="Calibri" w:hAnsi="Calibri" w:cs="Calibri"/>
        </w:rPr>
        <w:t>) ,</w:t>
      </w:r>
      <w:proofErr w:type="gramEnd"/>
      <w:r w:rsidRPr="00324E1B">
        <w:rPr>
          <w:rFonts w:ascii="Calibri" w:hAnsi="Calibri" w:cs="Calibri"/>
        </w:rPr>
        <w:t xml:space="preserve"> be </w:t>
      </w:r>
      <w:r w:rsidR="00661962">
        <w:rPr>
          <w:rFonts w:ascii="Calibri" w:hAnsi="Calibri" w:cs="Calibri"/>
        </w:rPr>
        <w:t xml:space="preserve">unzipped and </w:t>
      </w:r>
      <w:r w:rsidRPr="00324E1B">
        <w:rPr>
          <w:rFonts w:ascii="Calibri" w:hAnsi="Calibri" w:cs="Calibri"/>
        </w:rPr>
        <w:t xml:space="preserve">placed in </w:t>
      </w:r>
      <w:r w:rsidR="0068256B">
        <w:rPr>
          <w:rFonts w:ascii="Calibri" w:hAnsi="Calibri" w:cs="Calibri"/>
        </w:rPr>
        <w:t xml:space="preserve">CentOS </w:t>
      </w:r>
      <w:r w:rsidR="00661962">
        <w:rPr>
          <w:rFonts w:ascii="Calibri" w:hAnsi="Calibri" w:cs="Calibri"/>
        </w:rPr>
        <w:t>VM</w:t>
      </w:r>
      <w:r w:rsidRPr="00324E1B">
        <w:rPr>
          <w:rFonts w:ascii="Calibri" w:hAnsi="Calibri" w:cs="Calibri"/>
        </w:rPr>
        <w:t>.</w:t>
      </w:r>
      <w:r w:rsidR="00673CEE">
        <w:rPr>
          <w:rFonts w:ascii="Calibri" w:hAnsi="Calibri" w:cs="Calibri"/>
        </w:rPr>
        <w:t xml:space="preserve"> Following is an example of the paths we used in our lab setup.</w:t>
      </w:r>
    </w:p>
    <w:p w14:paraId="5010676B" w14:textId="46B1D482" w:rsidR="006E1D98" w:rsidRPr="00A83C67" w:rsidRDefault="00E20152" w:rsidP="00A83C67">
      <w:pPr>
        <w:pStyle w:val="Heading2"/>
      </w:pPr>
      <w:bookmarkStart w:id="12" w:name="_Toc15976909"/>
      <w:r w:rsidRPr="00A83C67">
        <w:t>Execution / input scripts</w:t>
      </w:r>
      <w:r w:rsidR="0061681C" w:rsidRPr="00A83C67">
        <w:t>:</w:t>
      </w:r>
      <w:bookmarkEnd w:id="12"/>
    </w:p>
    <w:p w14:paraId="205C6145" w14:textId="5E762850" w:rsidR="006E1D98" w:rsidRDefault="0068256B" w:rsidP="00661962">
      <w:pPr>
        <w:pStyle w:val="NoSpacing"/>
        <w:numPr>
          <w:ilvl w:val="0"/>
          <w:numId w:val="26"/>
        </w:numPr>
        <w:rPr>
          <w:rFonts w:ascii="Calibri" w:hAnsi="Calibri" w:cs="Calibri"/>
          <w:szCs w:val="18"/>
        </w:rPr>
      </w:pPr>
      <w:r w:rsidRPr="00661962">
        <w:rPr>
          <w:rFonts w:ascii="Calibri" w:hAnsi="Calibri" w:cs="Calibri"/>
          <w:b/>
          <w:i/>
          <w:szCs w:val="18"/>
        </w:rPr>
        <w:t>~/</w:t>
      </w:r>
      <w:proofErr w:type="spellStart"/>
      <w:r w:rsidR="003B5D09" w:rsidRPr="00661962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="003B5D09" w:rsidRPr="00661962">
        <w:rPr>
          <w:rFonts w:ascii="Calibri" w:hAnsi="Calibri" w:cs="Calibri"/>
          <w:b/>
          <w:i/>
          <w:szCs w:val="18"/>
        </w:rPr>
        <w:t xml:space="preserve"> </w:t>
      </w:r>
      <w:r w:rsidR="006E1D98" w:rsidRPr="00661962">
        <w:rPr>
          <w:rFonts w:ascii="Calibri" w:hAnsi="Calibri" w:cs="Calibri"/>
          <w:b/>
          <w:i/>
          <w:szCs w:val="18"/>
        </w:rPr>
        <w:t>/</w:t>
      </w:r>
      <w:r w:rsidR="00D209E4" w:rsidRPr="00661962">
        <w:rPr>
          <w:rFonts w:ascii="Calibri" w:hAnsi="Calibri" w:cs="Calibri"/>
          <w:b/>
          <w:i/>
          <w:szCs w:val="18"/>
        </w:rPr>
        <w:t xml:space="preserve">failover_node.py   </w:t>
      </w:r>
      <w:r w:rsidR="00D209E4">
        <w:rPr>
          <w:rFonts w:ascii="Calibri" w:hAnsi="Calibri" w:cs="Calibri"/>
          <w:i/>
          <w:szCs w:val="18"/>
        </w:rPr>
        <w:t xml:space="preserve">    </w:t>
      </w:r>
      <w:r w:rsidR="00D209E4" w:rsidRPr="00D209E4">
        <w:rPr>
          <w:rFonts w:ascii="Calibri" w:hAnsi="Calibri" w:cs="Calibri"/>
          <w:i/>
          <w:szCs w:val="18"/>
        </w:rPr>
        <w:t xml:space="preserve"> </w:t>
      </w:r>
      <w:r w:rsidR="00B5752C" w:rsidRPr="00D209E4">
        <w:rPr>
          <w:rFonts w:ascii="Calibri" w:hAnsi="Calibri" w:cs="Calibri"/>
          <w:i/>
          <w:szCs w:val="18"/>
        </w:rPr>
        <w:t xml:space="preserve"> </w:t>
      </w:r>
      <w:r w:rsidR="00661962">
        <w:rPr>
          <w:rFonts w:ascii="Calibri" w:hAnsi="Calibri" w:cs="Calibri"/>
          <w:i/>
          <w:szCs w:val="18"/>
        </w:rPr>
        <w:t xml:space="preserve">    </w:t>
      </w:r>
      <w:r w:rsidR="00D209E4">
        <w:rPr>
          <w:rFonts w:ascii="Calibri" w:hAnsi="Calibri" w:cs="Calibri"/>
          <w:i/>
          <w:szCs w:val="18"/>
        </w:rPr>
        <w:t xml:space="preserve">  </w:t>
      </w:r>
      <w:r w:rsidR="00B5752C" w:rsidRPr="00D209E4">
        <w:rPr>
          <w:rFonts w:ascii="Calibri" w:hAnsi="Calibri" w:cs="Calibri"/>
          <w:i/>
          <w:szCs w:val="18"/>
        </w:rPr>
        <w:t xml:space="preserve"> -</w:t>
      </w:r>
      <w:r w:rsidR="00D209E4" w:rsidRPr="00D209E4">
        <w:rPr>
          <w:rFonts w:ascii="Calibri" w:hAnsi="Calibri" w:cs="Calibri"/>
          <w:szCs w:val="18"/>
        </w:rPr>
        <w:t xml:space="preserve"> This is master script that monitors </w:t>
      </w:r>
      <w:r w:rsidR="00661962">
        <w:rPr>
          <w:rFonts w:ascii="Calibri" w:hAnsi="Calibri" w:cs="Calibri"/>
          <w:szCs w:val="18"/>
        </w:rPr>
        <w:t xml:space="preserve">alerts </w:t>
      </w:r>
      <w:r w:rsidR="00D209E4" w:rsidRPr="00D209E4">
        <w:rPr>
          <w:rFonts w:ascii="Calibri" w:hAnsi="Calibri" w:cs="Calibri"/>
          <w:szCs w:val="18"/>
        </w:rPr>
        <w:t>and migrates profile from failed to standby hardware</w:t>
      </w:r>
    </w:p>
    <w:p w14:paraId="53F967D8" w14:textId="77777777" w:rsidR="00661962" w:rsidRPr="00661962" w:rsidDel="003E5F3A" w:rsidRDefault="00661962" w:rsidP="00661962">
      <w:pPr>
        <w:pStyle w:val="NoSpacing"/>
        <w:ind w:left="360"/>
        <w:rPr>
          <w:del w:id="13" w:author="Ingalagondi, Raju S" w:date="2019-10-16T22:24:00Z"/>
          <w:rFonts w:ascii="Calibri" w:hAnsi="Calibri" w:cs="Calibri"/>
          <w:szCs w:val="18"/>
        </w:rPr>
      </w:pPr>
    </w:p>
    <w:p w14:paraId="11C364F5" w14:textId="2612BA90" w:rsidR="00D209E4" w:rsidDel="003E5F3A" w:rsidRDefault="00D209E4" w:rsidP="003E5F3A">
      <w:pPr>
        <w:pStyle w:val="NoSpacing"/>
        <w:numPr>
          <w:ilvl w:val="0"/>
          <w:numId w:val="26"/>
        </w:numPr>
        <w:ind w:left="0"/>
        <w:rPr>
          <w:del w:id="14" w:author="Ingalagondi, Raju S" w:date="2019-10-16T22:24:00Z"/>
          <w:rFonts w:ascii="Calibri" w:hAnsi="Calibri" w:cs="Calibri"/>
          <w:szCs w:val="18"/>
        </w:rPr>
        <w:pPrChange w:id="15" w:author="Ingalagondi, Raju S" w:date="2019-10-16T22:24:00Z">
          <w:pPr>
            <w:pStyle w:val="NoSpacing"/>
            <w:numPr>
              <w:numId w:val="26"/>
            </w:numPr>
            <w:ind w:left="360" w:hanging="360"/>
          </w:pPr>
        </w:pPrChange>
      </w:pPr>
      <w:del w:id="16" w:author="Ingalagondi, Raju S" w:date="2019-10-16T22:24:00Z">
        <w:r w:rsidRPr="00661962" w:rsidDel="003E5F3A">
          <w:rPr>
            <w:rFonts w:ascii="Calibri" w:hAnsi="Calibri" w:cs="Calibri"/>
            <w:b/>
            <w:i/>
            <w:szCs w:val="18"/>
          </w:rPr>
          <w:delText>~/BSNL_cluster_failover_POC /failback_node.py</w:delText>
        </w:r>
        <w:r w:rsidDel="003E5F3A">
          <w:rPr>
            <w:rFonts w:ascii="Calibri" w:hAnsi="Calibri" w:cs="Calibri"/>
            <w:i/>
            <w:szCs w:val="18"/>
          </w:rPr>
          <w:delText xml:space="preserve">       </w:delText>
        </w:r>
        <w:r w:rsidRPr="00D209E4" w:rsidDel="003E5F3A">
          <w:rPr>
            <w:rFonts w:ascii="Calibri" w:hAnsi="Calibri" w:cs="Calibri"/>
            <w:i/>
            <w:szCs w:val="18"/>
          </w:rPr>
          <w:delText xml:space="preserve">  </w:delText>
        </w:r>
        <w:r w:rsidDel="003E5F3A">
          <w:rPr>
            <w:rFonts w:ascii="Calibri" w:hAnsi="Calibri" w:cs="Calibri"/>
            <w:i/>
            <w:szCs w:val="18"/>
          </w:rPr>
          <w:delText xml:space="preserve">       </w:delText>
        </w:r>
        <w:r w:rsidRPr="00D209E4" w:rsidDel="003E5F3A">
          <w:rPr>
            <w:rFonts w:ascii="Calibri" w:hAnsi="Calibri" w:cs="Calibri"/>
            <w:i/>
            <w:szCs w:val="18"/>
          </w:rPr>
          <w:delText xml:space="preserve"> -</w:delText>
        </w:r>
        <w:r w:rsidRPr="00D209E4" w:rsidDel="003E5F3A">
          <w:rPr>
            <w:rFonts w:ascii="Calibri" w:hAnsi="Calibri" w:cs="Calibri"/>
            <w:szCs w:val="18"/>
          </w:rPr>
          <w:delText xml:space="preserve"> This is master script that migrates </w:delText>
        </w:r>
        <w:r w:rsidR="00661962" w:rsidDel="003E5F3A">
          <w:rPr>
            <w:rFonts w:ascii="Calibri" w:hAnsi="Calibri" w:cs="Calibri"/>
            <w:szCs w:val="18"/>
          </w:rPr>
          <w:delText xml:space="preserve">back </w:delText>
        </w:r>
        <w:r w:rsidRPr="00D209E4" w:rsidDel="003E5F3A">
          <w:rPr>
            <w:rFonts w:ascii="Calibri" w:hAnsi="Calibri" w:cs="Calibri"/>
            <w:szCs w:val="18"/>
          </w:rPr>
          <w:delText xml:space="preserve">profile from </w:delText>
        </w:r>
        <w:r w:rsidDel="003E5F3A">
          <w:rPr>
            <w:rFonts w:ascii="Calibri" w:hAnsi="Calibri" w:cs="Calibri"/>
            <w:szCs w:val="18"/>
          </w:rPr>
          <w:delText>standby</w:delText>
        </w:r>
        <w:r w:rsidRPr="00D209E4" w:rsidDel="003E5F3A">
          <w:rPr>
            <w:rFonts w:ascii="Calibri" w:hAnsi="Calibri" w:cs="Calibri"/>
            <w:szCs w:val="18"/>
          </w:rPr>
          <w:delText xml:space="preserve"> hardware to </w:delText>
        </w:r>
        <w:r w:rsidDel="003E5F3A">
          <w:rPr>
            <w:rFonts w:ascii="Calibri" w:hAnsi="Calibri" w:cs="Calibri"/>
            <w:szCs w:val="18"/>
          </w:rPr>
          <w:delText xml:space="preserve">failback </w:delText>
        </w:r>
        <w:r w:rsidRPr="00D209E4" w:rsidDel="003E5F3A">
          <w:rPr>
            <w:rFonts w:ascii="Calibri" w:hAnsi="Calibri" w:cs="Calibri"/>
            <w:szCs w:val="18"/>
          </w:rPr>
          <w:delText xml:space="preserve"> hardware</w:delText>
        </w:r>
        <w:r w:rsidDel="003E5F3A">
          <w:rPr>
            <w:rFonts w:ascii="Calibri" w:hAnsi="Calibri" w:cs="Calibri"/>
            <w:szCs w:val="18"/>
          </w:rPr>
          <w:delText>.</w:delText>
        </w:r>
      </w:del>
    </w:p>
    <w:p w14:paraId="2211AC3A" w14:textId="77777777" w:rsidR="00661962" w:rsidRPr="00661962" w:rsidRDefault="00661962" w:rsidP="003E5F3A">
      <w:pPr>
        <w:pStyle w:val="NoSpacing"/>
        <w:rPr>
          <w:rFonts w:ascii="Calibri" w:hAnsi="Calibri" w:cs="Calibri"/>
          <w:i/>
          <w:szCs w:val="18"/>
        </w:rPr>
        <w:pPrChange w:id="17" w:author="Ingalagondi, Raju S" w:date="2019-10-16T22:24:00Z">
          <w:pPr>
            <w:pStyle w:val="NoSpacing"/>
            <w:ind w:left="360"/>
          </w:pPr>
        </w:pPrChange>
      </w:pPr>
    </w:p>
    <w:p w14:paraId="59B3140D" w14:textId="33F8291B" w:rsidR="00D209E4" w:rsidRDefault="00D209E4" w:rsidP="00661962">
      <w:pPr>
        <w:pStyle w:val="NoSpacing"/>
        <w:numPr>
          <w:ilvl w:val="0"/>
          <w:numId w:val="26"/>
        </w:numPr>
        <w:rPr>
          <w:rFonts w:ascii="Calibri" w:hAnsi="Calibri" w:cs="Calibri"/>
          <w:i/>
          <w:szCs w:val="18"/>
        </w:rPr>
      </w:pPr>
      <w:r w:rsidRPr="00661962">
        <w:rPr>
          <w:rFonts w:ascii="Calibri" w:hAnsi="Calibri" w:cs="Calibri"/>
          <w:b/>
          <w:i/>
          <w:szCs w:val="18"/>
        </w:rPr>
        <w:t>~/</w:t>
      </w:r>
      <w:proofErr w:type="spellStart"/>
      <w:r w:rsidRPr="00661962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Pr="00661962">
        <w:rPr>
          <w:rFonts w:ascii="Calibri" w:hAnsi="Calibri" w:cs="Calibri"/>
          <w:b/>
          <w:i/>
          <w:szCs w:val="18"/>
        </w:rPr>
        <w:t xml:space="preserve"> /inputs/</w:t>
      </w:r>
      <w:proofErr w:type="spellStart"/>
      <w:r w:rsidRPr="00661962">
        <w:rPr>
          <w:rFonts w:ascii="Calibri" w:hAnsi="Calibri" w:cs="Calibri"/>
          <w:b/>
          <w:i/>
          <w:szCs w:val="18"/>
        </w:rPr>
        <w:t>failover_config.json</w:t>
      </w:r>
      <w:proofErr w:type="spellEnd"/>
      <w:r>
        <w:rPr>
          <w:rFonts w:ascii="Calibri" w:hAnsi="Calibri" w:cs="Calibri"/>
          <w:i/>
          <w:szCs w:val="18"/>
        </w:rPr>
        <w:t xml:space="preserve"> – This is the input file for master script </w:t>
      </w:r>
      <w:r w:rsidRPr="00D209E4">
        <w:rPr>
          <w:rFonts w:ascii="Calibri" w:hAnsi="Calibri" w:cs="Calibri"/>
          <w:i/>
          <w:szCs w:val="18"/>
        </w:rPr>
        <w:t>failover_node.py</w:t>
      </w:r>
      <w:r>
        <w:rPr>
          <w:rFonts w:ascii="Calibri" w:hAnsi="Calibri" w:cs="Calibri"/>
          <w:i/>
          <w:szCs w:val="18"/>
        </w:rPr>
        <w:t xml:space="preserve">. It contains </w:t>
      </w:r>
      <w:proofErr w:type="spellStart"/>
      <w:r w:rsidR="00661962">
        <w:rPr>
          <w:rFonts w:ascii="Calibri" w:hAnsi="Calibri" w:cs="Calibri"/>
          <w:i/>
          <w:szCs w:val="18"/>
        </w:rPr>
        <w:t>oneview</w:t>
      </w:r>
      <w:proofErr w:type="spellEnd"/>
      <w:r w:rsidR="00661962">
        <w:rPr>
          <w:rFonts w:ascii="Calibri" w:hAnsi="Calibri" w:cs="Calibri"/>
          <w:i/>
          <w:szCs w:val="18"/>
        </w:rPr>
        <w:t xml:space="preserve"> credentials and </w:t>
      </w:r>
      <w:r>
        <w:rPr>
          <w:rFonts w:ascii="Calibri" w:hAnsi="Calibri" w:cs="Calibri"/>
          <w:i/>
          <w:szCs w:val="18"/>
        </w:rPr>
        <w:t>hardware to monitor and standby hardware names.</w:t>
      </w:r>
    </w:p>
    <w:p w14:paraId="1EB16C46" w14:textId="77777777" w:rsidR="00661962" w:rsidRPr="00661962" w:rsidDel="003E5F3A" w:rsidRDefault="00661962" w:rsidP="00661962">
      <w:pPr>
        <w:pStyle w:val="NoSpacing"/>
        <w:ind w:left="360"/>
        <w:rPr>
          <w:del w:id="18" w:author="Ingalagondi, Raju S" w:date="2019-10-16T22:26:00Z"/>
          <w:rFonts w:ascii="Calibri" w:hAnsi="Calibri" w:cs="Calibri"/>
          <w:i/>
          <w:szCs w:val="18"/>
        </w:rPr>
      </w:pPr>
    </w:p>
    <w:p w14:paraId="39EC6CF9" w14:textId="402EE1F4" w:rsidR="00D209E4" w:rsidDel="003E5F3A" w:rsidRDefault="00D209E4" w:rsidP="003E5F3A">
      <w:pPr>
        <w:pStyle w:val="NoSpacing"/>
        <w:numPr>
          <w:ilvl w:val="0"/>
          <w:numId w:val="26"/>
        </w:numPr>
        <w:ind w:left="0"/>
        <w:rPr>
          <w:del w:id="19" w:author="Ingalagondi, Raju S" w:date="2019-10-16T22:26:00Z"/>
          <w:rFonts w:ascii="Calibri" w:hAnsi="Calibri" w:cs="Calibri"/>
          <w:i/>
          <w:szCs w:val="18"/>
        </w:rPr>
        <w:pPrChange w:id="20" w:author="Ingalagondi, Raju S" w:date="2019-10-16T22:26:00Z">
          <w:pPr>
            <w:pStyle w:val="NoSpacing"/>
            <w:numPr>
              <w:numId w:val="26"/>
            </w:numPr>
            <w:ind w:left="360" w:hanging="360"/>
          </w:pPr>
        </w:pPrChange>
      </w:pPr>
      <w:del w:id="21" w:author="Ingalagondi, Raju S" w:date="2019-10-16T22:26:00Z">
        <w:r w:rsidRPr="00661962" w:rsidDel="003E5F3A">
          <w:rPr>
            <w:rFonts w:ascii="Calibri" w:hAnsi="Calibri" w:cs="Calibri"/>
            <w:b/>
            <w:i/>
            <w:szCs w:val="18"/>
          </w:rPr>
          <w:delText>~/BSNL_cluster_failover_POC /inputs/failback_config.json</w:delText>
        </w:r>
        <w:r w:rsidDel="003E5F3A">
          <w:rPr>
            <w:rFonts w:ascii="Calibri" w:hAnsi="Calibri" w:cs="Calibri"/>
            <w:i/>
            <w:szCs w:val="18"/>
          </w:rPr>
          <w:delText xml:space="preserve"> – This is the input file for master script failback</w:delText>
        </w:r>
        <w:r w:rsidRPr="00D209E4" w:rsidDel="003E5F3A">
          <w:rPr>
            <w:rFonts w:ascii="Calibri" w:hAnsi="Calibri" w:cs="Calibri"/>
            <w:i/>
            <w:szCs w:val="18"/>
          </w:rPr>
          <w:delText>_node.py</w:delText>
        </w:r>
        <w:r w:rsidDel="003E5F3A">
          <w:rPr>
            <w:rFonts w:ascii="Calibri" w:hAnsi="Calibri" w:cs="Calibri"/>
            <w:i/>
            <w:szCs w:val="18"/>
          </w:rPr>
          <w:delText xml:space="preserve">. It contains standby hardware and failback hardware </w:delText>
        </w:r>
        <w:r w:rsidR="00661962" w:rsidDel="003E5F3A">
          <w:rPr>
            <w:rFonts w:ascii="Calibri" w:hAnsi="Calibri" w:cs="Calibri"/>
            <w:i/>
            <w:szCs w:val="18"/>
          </w:rPr>
          <w:delText>names</w:delText>
        </w:r>
        <w:r w:rsidDel="003E5F3A">
          <w:rPr>
            <w:rFonts w:ascii="Calibri" w:hAnsi="Calibri" w:cs="Calibri"/>
            <w:i/>
            <w:szCs w:val="18"/>
          </w:rPr>
          <w:delText>.</w:delText>
        </w:r>
      </w:del>
    </w:p>
    <w:p w14:paraId="1BA5925B" w14:textId="77777777" w:rsidR="00D209E4" w:rsidRDefault="00D209E4" w:rsidP="00F303C3">
      <w:pPr>
        <w:pStyle w:val="NoSpacing"/>
        <w:rPr>
          <w:rFonts w:ascii="Calibri" w:hAnsi="Calibri" w:cs="Calibri"/>
          <w:szCs w:val="18"/>
        </w:rPr>
      </w:pPr>
    </w:p>
    <w:p w14:paraId="4BCA890A" w14:textId="02583DEA" w:rsidR="00F303C3" w:rsidRPr="00D209E4" w:rsidRDefault="00F303C3" w:rsidP="00F303C3">
      <w:pPr>
        <w:pStyle w:val="NoSpacing"/>
        <w:numPr>
          <w:ilvl w:val="0"/>
          <w:numId w:val="26"/>
        </w:numPr>
        <w:rPr>
          <w:rFonts w:ascii="Calibri" w:hAnsi="Calibri" w:cs="Calibri"/>
          <w:szCs w:val="18"/>
        </w:rPr>
      </w:pPr>
      <w:r w:rsidRPr="00661962">
        <w:rPr>
          <w:rFonts w:ascii="Calibri" w:hAnsi="Calibri" w:cs="Calibri"/>
          <w:b/>
          <w:i/>
          <w:szCs w:val="18"/>
        </w:rPr>
        <w:t>~/</w:t>
      </w:r>
      <w:r w:rsidRPr="00F303C3">
        <w:rPr>
          <w:rFonts w:ascii="Calibri" w:hAnsi="Calibri" w:cs="Calibri"/>
          <w:b/>
          <w:i/>
          <w:szCs w:val="18"/>
        </w:rPr>
        <w:t xml:space="preserve"> </w:t>
      </w:r>
      <w:proofErr w:type="spellStart"/>
      <w:r w:rsidRPr="00661962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Pr="00661962">
        <w:rPr>
          <w:rFonts w:ascii="Calibri" w:hAnsi="Calibri" w:cs="Calibri"/>
          <w:b/>
          <w:i/>
          <w:szCs w:val="18"/>
        </w:rPr>
        <w:t xml:space="preserve"> </w:t>
      </w:r>
      <w:r>
        <w:rPr>
          <w:rFonts w:ascii="Calibri" w:hAnsi="Calibri" w:cs="Calibri"/>
          <w:b/>
          <w:i/>
          <w:szCs w:val="18"/>
        </w:rPr>
        <w:t>/internal</w:t>
      </w:r>
      <w:r w:rsidRPr="00661962">
        <w:rPr>
          <w:rFonts w:ascii="Calibri" w:hAnsi="Calibri" w:cs="Calibri"/>
          <w:b/>
          <w:i/>
          <w:szCs w:val="18"/>
        </w:rPr>
        <w:t>/</w:t>
      </w:r>
      <w:proofErr w:type="spellStart"/>
      <w:del w:id="22" w:author="Ingalagondi, Raju S" w:date="2019-10-16T22:27:00Z">
        <w:r w:rsidRPr="00661962" w:rsidDel="003E5F3A">
          <w:rPr>
            <w:rFonts w:ascii="Calibri" w:hAnsi="Calibri" w:cs="Calibri"/>
            <w:b/>
            <w:szCs w:val="18"/>
          </w:rPr>
          <w:delText>_failback</w:delText>
        </w:r>
      </w:del>
      <w:r>
        <w:rPr>
          <w:rFonts w:ascii="Calibri" w:hAnsi="Calibri" w:cs="Calibri"/>
          <w:b/>
          <w:szCs w:val="18"/>
        </w:rPr>
        <w:t>service_</w:t>
      </w:r>
      <w:proofErr w:type="gramStart"/>
      <w:r>
        <w:rPr>
          <w:rFonts w:ascii="Calibri" w:hAnsi="Calibri" w:cs="Calibri"/>
          <w:b/>
          <w:szCs w:val="18"/>
        </w:rPr>
        <w:t>template</w:t>
      </w:r>
      <w:proofErr w:type="spellEnd"/>
      <w:r>
        <w:rPr>
          <w:rFonts w:ascii="Calibri" w:hAnsi="Calibri" w:cs="Calibri"/>
          <w:szCs w:val="18"/>
        </w:rPr>
        <w:t xml:space="preserve">  -</w:t>
      </w:r>
      <w:proofErr w:type="gramEnd"/>
      <w:r>
        <w:rPr>
          <w:rFonts w:ascii="Calibri" w:hAnsi="Calibri" w:cs="Calibri"/>
          <w:szCs w:val="18"/>
        </w:rPr>
        <w:t xml:space="preserve"> This file </w:t>
      </w:r>
      <w:r>
        <w:rPr>
          <w:rFonts w:ascii="Calibri" w:hAnsi="Calibri" w:cs="Calibri"/>
          <w:szCs w:val="18"/>
        </w:rPr>
        <w:t xml:space="preserve">acts as template file to create </w:t>
      </w:r>
      <w:proofErr w:type="spellStart"/>
      <w:r>
        <w:rPr>
          <w:rFonts w:ascii="Calibri" w:hAnsi="Calibri" w:cs="Calibri"/>
          <w:szCs w:val="18"/>
        </w:rPr>
        <w:t>systemd</w:t>
      </w:r>
      <w:proofErr w:type="spellEnd"/>
      <w:r>
        <w:rPr>
          <w:rFonts w:ascii="Calibri" w:hAnsi="Calibri" w:cs="Calibri"/>
          <w:szCs w:val="18"/>
        </w:rPr>
        <w:t xml:space="preserve"> service.</w:t>
      </w:r>
      <w:r>
        <w:rPr>
          <w:rFonts w:ascii="Calibri" w:hAnsi="Calibri" w:cs="Calibri"/>
          <w:i/>
          <w:szCs w:val="18"/>
        </w:rPr>
        <w:t xml:space="preserve"> </w:t>
      </w:r>
      <w:del w:id="23" w:author="Ingalagondi, Raju S" w:date="2019-10-16T22:27:00Z">
        <w:r w:rsidDel="003E5F3A">
          <w:rPr>
            <w:rFonts w:ascii="Calibri" w:hAnsi="Calibri" w:cs="Calibri"/>
            <w:i/>
            <w:szCs w:val="18"/>
          </w:rPr>
          <w:delText>and failback</w:delText>
        </w:r>
        <w:r w:rsidRPr="00D209E4" w:rsidDel="003E5F3A">
          <w:rPr>
            <w:rFonts w:ascii="Calibri" w:hAnsi="Calibri" w:cs="Calibri"/>
            <w:i/>
            <w:szCs w:val="18"/>
          </w:rPr>
          <w:delText>_node.py</w:delText>
        </w:r>
      </w:del>
    </w:p>
    <w:p w14:paraId="794E95D5" w14:textId="0C524916" w:rsidR="00F303C3" w:rsidRDefault="00F303C3" w:rsidP="00F303C3">
      <w:pPr>
        <w:pStyle w:val="NoSpacing"/>
        <w:rPr>
          <w:rFonts w:ascii="Calibri" w:hAnsi="Calibri" w:cs="Calibri"/>
          <w:szCs w:val="18"/>
        </w:rPr>
      </w:pPr>
    </w:p>
    <w:p w14:paraId="03D059E5" w14:textId="77777777" w:rsidR="00F303C3" w:rsidRPr="00F303C3" w:rsidRDefault="00F303C3" w:rsidP="00F303C3">
      <w:pPr>
        <w:pStyle w:val="NoSpacing"/>
        <w:numPr>
          <w:ilvl w:val="0"/>
          <w:numId w:val="26"/>
        </w:numPr>
        <w:rPr>
          <w:rFonts w:ascii="Calibri" w:hAnsi="Calibri" w:cs="Calibri"/>
          <w:szCs w:val="18"/>
        </w:rPr>
      </w:pPr>
      <w:r w:rsidRPr="00661962">
        <w:rPr>
          <w:rFonts w:ascii="Calibri" w:hAnsi="Calibri" w:cs="Calibri"/>
          <w:b/>
          <w:i/>
          <w:szCs w:val="18"/>
        </w:rPr>
        <w:t>~/</w:t>
      </w:r>
      <w:proofErr w:type="spellStart"/>
      <w:r w:rsidRPr="00661962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Pr="00661962">
        <w:rPr>
          <w:rFonts w:ascii="Calibri" w:hAnsi="Calibri" w:cs="Calibri"/>
          <w:b/>
          <w:i/>
          <w:szCs w:val="18"/>
        </w:rPr>
        <w:t xml:space="preserve"> /</w:t>
      </w:r>
      <w:r>
        <w:rPr>
          <w:rFonts w:ascii="Calibri" w:hAnsi="Calibri" w:cs="Calibri"/>
          <w:b/>
          <w:i/>
          <w:szCs w:val="18"/>
        </w:rPr>
        <w:t>create_failover_service.sh</w:t>
      </w:r>
      <w:r>
        <w:rPr>
          <w:rFonts w:ascii="Calibri" w:hAnsi="Calibri" w:cs="Calibri"/>
          <w:szCs w:val="18"/>
        </w:rPr>
        <w:t xml:space="preserve"> </w:t>
      </w:r>
      <w:r>
        <w:rPr>
          <w:rFonts w:ascii="Calibri" w:hAnsi="Calibri" w:cs="Calibri"/>
          <w:szCs w:val="18"/>
        </w:rPr>
        <w:t>–</w:t>
      </w:r>
      <w:r>
        <w:rPr>
          <w:rFonts w:ascii="Calibri" w:hAnsi="Calibri" w:cs="Calibri"/>
          <w:szCs w:val="18"/>
        </w:rPr>
        <w:t xml:space="preserve"> </w:t>
      </w:r>
      <w:r>
        <w:rPr>
          <w:rFonts w:ascii="Calibri" w:hAnsi="Calibri" w:cs="Calibri"/>
          <w:szCs w:val="18"/>
        </w:rPr>
        <w:t xml:space="preserve">This shell script takes service name as command line parameter and create </w:t>
      </w:r>
      <w:proofErr w:type="spellStart"/>
      <w:r>
        <w:rPr>
          <w:rFonts w:ascii="Calibri" w:hAnsi="Calibri" w:cs="Calibri"/>
          <w:szCs w:val="18"/>
        </w:rPr>
        <w:t>systemd</w:t>
      </w:r>
      <w:proofErr w:type="spellEnd"/>
      <w:r>
        <w:rPr>
          <w:rFonts w:ascii="Calibri" w:hAnsi="Calibri" w:cs="Calibri"/>
          <w:szCs w:val="18"/>
        </w:rPr>
        <w:t xml:space="preserve"> service</w:t>
      </w:r>
      <w:r>
        <w:rPr>
          <w:rFonts w:ascii="Calibri" w:hAnsi="Calibri" w:cs="Calibri"/>
          <w:i/>
          <w:szCs w:val="18"/>
        </w:rPr>
        <w:t>. Later service keeps monitoring for hardware failures.</w:t>
      </w:r>
    </w:p>
    <w:p w14:paraId="2B043EFA" w14:textId="77777777" w:rsidR="00F303C3" w:rsidRDefault="00F303C3" w:rsidP="00F303C3">
      <w:pPr>
        <w:pStyle w:val="ListParagraph"/>
        <w:rPr>
          <w:rFonts w:ascii="Calibri" w:hAnsi="Calibri" w:cs="Calibri"/>
          <w:i/>
          <w:szCs w:val="18"/>
        </w:rPr>
      </w:pPr>
    </w:p>
    <w:p w14:paraId="2BCCFD03" w14:textId="77777777" w:rsidR="00F303C3" w:rsidRPr="00D209E4" w:rsidRDefault="00F303C3" w:rsidP="00F303C3">
      <w:pPr>
        <w:pStyle w:val="NoSpacing"/>
        <w:numPr>
          <w:ilvl w:val="0"/>
          <w:numId w:val="26"/>
        </w:numPr>
        <w:rPr>
          <w:rFonts w:ascii="Calibri" w:hAnsi="Calibri" w:cs="Calibri"/>
          <w:szCs w:val="18"/>
        </w:rPr>
      </w:pPr>
      <w:r w:rsidRPr="00661962">
        <w:rPr>
          <w:rFonts w:ascii="Calibri" w:hAnsi="Calibri" w:cs="Calibri"/>
          <w:b/>
          <w:i/>
          <w:szCs w:val="18"/>
        </w:rPr>
        <w:t>~/</w:t>
      </w:r>
      <w:proofErr w:type="spellStart"/>
      <w:r w:rsidRPr="00661962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Pr="00661962">
        <w:rPr>
          <w:rFonts w:ascii="Calibri" w:hAnsi="Calibri" w:cs="Calibri"/>
          <w:b/>
          <w:i/>
          <w:szCs w:val="18"/>
        </w:rPr>
        <w:t xml:space="preserve"> /logs/</w:t>
      </w:r>
      <w:proofErr w:type="spellStart"/>
      <w:r w:rsidRPr="00661962">
        <w:rPr>
          <w:rFonts w:ascii="Calibri" w:hAnsi="Calibri" w:cs="Calibri"/>
          <w:b/>
          <w:szCs w:val="18"/>
        </w:rPr>
        <w:t>BSNL_failover</w:t>
      </w:r>
      <w:proofErr w:type="spellEnd"/>
      <w:del w:id="24" w:author="Ingalagondi, Raju S" w:date="2019-10-16T22:27:00Z">
        <w:r w:rsidRPr="00661962" w:rsidDel="003E5F3A">
          <w:rPr>
            <w:rFonts w:ascii="Calibri" w:hAnsi="Calibri" w:cs="Calibri"/>
            <w:b/>
            <w:szCs w:val="18"/>
          </w:rPr>
          <w:delText>_failback</w:delText>
        </w:r>
      </w:del>
      <w:r w:rsidRPr="00661962">
        <w:rPr>
          <w:rFonts w:ascii="Calibri" w:hAnsi="Calibri" w:cs="Calibri"/>
          <w:b/>
          <w:szCs w:val="18"/>
        </w:rPr>
        <w:t>_&lt;OneView IP&gt;.log</w:t>
      </w:r>
      <w:r>
        <w:rPr>
          <w:rFonts w:ascii="Calibri" w:hAnsi="Calibri" w:cs="Calibri"/>
          <w:szCs w:val="18"/>
        </w:rPr>
        <w:t xml:space="preserve">  - This log file gets generated when you run master scripts </w:t>
      </w:r>
      <w:r w:rsidRPr="00D209E4">
        <w:rPr>
          <w:rFonts w:ascii="Calibri" w:hAnsi="Calibri" w:cs="Calibri"/>
          <w:i/>
          <w:szCs w:val="18"/>
        </w:rPr>
        <w:t>failover_node.py</w:t>
      </w:r>
      <w:r>
        <w:rPr>
          <w:rFonts w:ascii="Calibri" w:hAnsi="Calibri" w:cs="Calibri"/>
          <w:i/>
          <w:szCs w:val="18"/>
        </w:rPr>
        <w:t xml:space="preserve"> </w:t>
      </w:r>
      <w:del w:id="25" w:author="Ingalagondi, Raju S" w:date="2019-10-16T22:27:00Z">
        <w:r w:rsidDel="003E5F3A">
          <w:rPr>
            <w:rFonts w:ascii="Calibri" w:hAnsi="Calibri" w:cs="Calibri"/>
            <w:i/>
            <w:szCs w:val="18"/>
          </w:rPr>
          <w:delText>and failback</w:delText>
        </w:r>
        <w:r w:rsidRPr="00D209E4" w:rsidDel="003E5F3A">
          <w:rPr>
            <w:rFonts w:ascii="Calibri" w:hAnsi="Calibri" w:cs="Calibri"/>
            <w:i/>
            <w:szCs w:val="18"/>
          </w:rPr>
          <w:delText>_node.py</w:delText>
        </w:r>
      </w:del>
    </w:p>
    <w:p w14:paraId="1B4A0E2E" w14:textId="4D7F6831" w:rsidR="00F303C3" w:rsidRPr="00D209E4" w:rsidRDefault="00F303C3" w:rsidP="00F303C3">
      <w:pPr>
        <w:pStyle w:val="NoSpacing"/>
        <w:ind w:left="360"/>
        <w:rPr>
          <w:rFonts w:ascii="Calibri" w:hAnsi="Calibri" w:cs="Calibri"/>
          <w:szCs w:val="18"/>
        </w:rPr>
      </w:pPr>
      <w:del w:id="26" w:author="Ingalagondi, Raju S" w:date="2019-10-16T22:27:00Z">
        <w:r w:rsidDel="003E5F3A">
          <w:rPr>
            <w:rFonts w:ascii="Calibri" w:hAnsi="Calibri" w:cs="Calibri"/>
            <w:i/>
            <w:szCs w:val="18"/>
          </w:rPr>
          <w:delText>and failback</w:delText>
        </w:r>
        <w:r w:rsidRPr="00D209E4" w:rsidDel="003E5F3A">
          <w:rPr>
            <w:rFonts w:ascii="Calibri" w:hAnsi="Calibri" w:cs="Calibri"/>
            <w:i/>
            <w:szCs w:val="18"/>
          </w:rPr>
          <w:delText>_node.py</w:delText>
        </w:r>
      </w:del>
    </w:p>
    <w:p w14:paraId="33F81961" w14:textId="20B6AE51" w:rsidR="00F303C3" w:rsidRPr="00D209E4" w:rsidRDefault="00F303C3" w:rsidP="00F303C3">
      <w:pPr>
        <w:pStyle w:val="NoSpacing"/>
        <w:ind w:left="360"/>
        <w:rPr>
          <w:rFonts w:ascii="Calibri" w:hAnsi="Calibri" w:cs="Calibri"/>
          <w:szCs w:val="18"/>
        </w:rPr>
      </w:pPr>
    </w:p>
    <w:p w14:paraId="4213EEF8" w14:textId="77777777" w:rsidR="00D209E4" w:rsidRPr="00D209E4" w:rsidRDefault="00D209E4" w:rsidP="00D209E4">
      <w:pPr>
        <w:pStyle w:val="NoSpacing"/>
        <w:ind w:left="5208" w:hanging="5208"/>
        <w:rPr>
          <w:rFonts w:ascii="Calibri" w:hAnsi="Calibri" w:cs="Calibri"/>
          <w:szCs w:val="18"/>
        </w:rPr>
      </w:pPr>
    </w:p>
    <w:p w14:paraId="105459AD" w14:textId="2BDB6FFB" w:rsidR="00431B9B" w:rsidRPr="00D209E4" w:rsidRDefault="006E1D98" w:rsidP="00D209E4">
      <w:pPr>
        <w:pStyle w:val="Heading1"/>
      </w:pPr>
      <w:bookmarkStart w:id="27" w:name="_Toc15976910"/>
      <w:r w:rsidRPr="00324E1B">
        <w:lastRenderedPageBreak/>
        <w:t>Action flow</w:t>
      </w:r>
      <w:bookmarkEnd w:id="27"/>
    </w:p>
    <w:p w14:paraId="5A0D1748" w14:textId="304388CF" w:rsidR="00072EFA" w:rsidRPr="00D209E4" w:rsidRDefault="00072EFA" w:rsidP="00D209E4">
      <w:pPr>
        <w:pStyle w:val="ListParagraph"/>
        <w:numPr>
          <w:ilvl w:val="0"/>
          <w:numId w:val="20"/>
        </w:numPr>
        <w:spacing w:after="160" w:line="259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Set the </w:t>
      </w:r>
      <w:r w:rsidR="00D209E4">
        <w:rPr>
          <w:rFonts w:ascii="Calibri" w:hAnsi="Calibri" w:cs="Calibri"/>
          <w:sz w:val="20"/>
          <w:szCs w:val="20"/>
        </w:rPr>
        <w:t>desired hardware names to monitor in following file</w:t>
      </w:r>
      <w:r w:rsidR="00B5752C">
        <w:rPr>
          <w:rFonts w:ascii="Calibri" w:hAnsi="Calibri" w:cs="Calibri"/>
          <w:sz w:val="20"/>
          <w:szCs w:val="20"/>
        </w:rPr>
        <w:t>:</w:t>
      </w:r>
    </w:p>
    <w:p w14:paraId="3E6C8901" w14:textId="326D7945" w:rsidR="00072EFA" w:rsidRPr="0000505D" w:rsidRDefault="00072EFA" w:rsidP="00072EFA">
      <w:pPr>
        <w:pStyle w:val="ListParagraph"/>
        <w:spacing w:after="160" w:line="259" w:lineRule="auto"/>
        <w:rPr>
          <w:rFonts w:ascii="Calibri" w:hAnsi="Calibri" w:cs="Calibri"/>
          <w:b/>
          <w:sz w:val="20"/>
          <w:szCs w:val="20"/>
        </w:rPr>
      </w:pPr>
      <w:r w:rsidRPr="0000505D">
        <w:rPr>
          <w:rFonts w:ascii="Calibri" w:hAnsi="Calibri" w:cs="Calibri"/>
          <w:b/>
          <w:sz w:val="20"/>
          <w:szCs w:val="20"/>
        </w:rPr>
        <w:t xml:space="preserve">$ </w:t>
      </w:r>
      <w:proofErr w:type="gramStart"/>
      <w:r w:rsidR="00D209E4" w:rsidRPr="0000505D">
        <w:rPr>
          <w:rFonts w:ascii="Calibri" w:hAnsi="Calibri" w:cs="Calibri"/>
          <w:b/>
          <w:sz w:val="20"/>
          <w:szCs w:val="20"/>
        </w:rPr>
        <w:t>vim</w:t>
      </w:r>
      <w:proofErr w:type="gramEnd"/>
      <w:r w:rsidR="00D209E4" w:rsidRPr="0000505D">
        <w:rPr>
          <w:rFonts w:ascii="Calibri" w:hAnsi="Calibri" w:cs="Calibri"/>
          <w:b/>
          <w:sz w:val="20"/>
          <w:szCs w:val="20"/>
        </w:rPr>
        <w:t xml:space="preserve"> </w:t>
      </w:r>
      <w:r w:rsidR="00D209E4" w:rsidRPr="0000505D">
        <w:rPr>
          <w:rFonts w:ascii="Calibri" w:hAnsi="Calibri" w:cs="Calibri"/>
          <w:b/>
          <w:i/>
          <w:szCs w:val="18"/>
        </w:rPr>
        <w:t>~/</w:t>
      </w:r>
      <w:proofErr w:type="spellStart"/>
      <w:r w:rsidR="00D209E4" w:rsidRPr="0000505D">
        <w:rPr>
          <w:rFonts w:ascii="Calibri" w:hAnsi="Calibri" w:cs="Calibri"/>
          <w:b/>
          <w:i/>
          <w:szCs w:val="18"/>
        </w:rPr>
        <w:t>BSNL_cluster_failover_POC</w:t>
      </w:r>
      <w:proofErr w:type="spellEnd"/>
      <w:r w:rsidR="00D209E4" w:rsidRPr="0000505D">
        <w:rPr>
          <w:rFonts w:ascii="Calibri" w:hAnsi="Calibri" w:cs="Calibri"/>
          <w:b/>
          <w:i/>
          <w:szCs w:val="18"/>
        </w:rPr>
        <w:t xml:space="preserve"> /inputs/</w:t>
      </w:r>
      <w:proofErr w:type="spellStart"/>
      <w:r w:rsidR="00D209E4" w:rsidRPr="0000505D">
        <w:rPr>
          <w:rFonts w:ascii="Calibri" w:hAnsi="Calibri" w:cs="Calibri"/>
          <w:b/>
          <w:i/>
          <w:szCs w:val="18"/>
        </w:rPr>
        <w:t>failover_config.json</w:t>
      </w:r>
      <w:proofErr w:type="spellEnd"/>
    </w:p>
    <w:p w14:paraId="72A4178F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>{</w:t>
      </w:r>
    </w:p>
    <w:p w14:paraId="1C28B3B9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"</w:t>
      </w:r>
      <w:proofErr w:type="spellStart"/>
      <w:r w:rsidRPr="008A42C7">
        <w:rPr>
          <w:rFonts w:ascii="Calibri" w:hAnsi="Calibri" w:cs="Calibri"/>
          <w:b/>
          <w:sz w:val="16"/>
          <w:szCs w:val="16"/>
        </w:rPr>
        <w:t>oneview_config</w:t>
      </w:r>
      <w:proofErr w:type="spellEnd"/>
      <w:r w:rsidRPr="008A42C7">
        <w:rPr>
          <w:rFonts w:ascii="Calibri" w:hAnsi="Calibri" w:cs="Calibri"/>
          <w:b/>
          <w:sz w:val="16"/>
          <w:szCs w:val="16"/>
        </w:rPr>
        <w:t>": {</w:t>
      </w:r>
    </w:p>
    <w:p w14:paraId="608393E6" w14:textId="7B3CFFFF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gramStart"/>
      <w:r w:rsidRPr="008A42C7">
        <w:rPr>
          <w:rFonts w:ascii="Calibri" w:hAnsi="Calibri" w:cs="Calibri"/>
          <w:b/>
          <w:sz w:val="16"/>
          <w:szCs w:val="16"/>
        </w:rPr>
        <w:t>host</w:t>
      </w:r>
      <w:proofErr w:type="gramEnd"/>
      <w:r w:rsidRPr="008A42C7">
        <w:rPr>
          <w:rFonts w:ascii="Calibri" w:hAnsi="Calibri" w:cs="Calibri"/>
          <w:b/>
          <w:sz w:val="16"/>
          <w:szCs w:val="16"/>
        </w:rPr>
        <w:t>": "&lt;OneView IP&gt; ",</w:t>
      </w:r>
    </w:p>
    <w:p w14:paraId="32CDDAA3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gramStart"/>
      <w:r w:rsidRPr="008A42C7">
        <w:rPr>
          <w:rFonts w:ascii="Calibri" w:hAnsi="Calibri" w:cs="Calibri"/>
          <w:b/>
          <w:sz w:val="16"/>
          <w:szCs w:val="16"/>
        </w:rPr>
        <w:t>user</w:t>
      </w:r>
      <w:proofErr w:type="gramEnd"/>
      <w:r w:rsidRPr="008A42C7">
        <w:rPr>
          <w:rFonts w:ascii="Calibri" w:hAnsi="Calibri" w:cs="Calibri"/>
          <w:b/>
          <w:sz w:val="16"/>
          <w:szCs w:val="16"/>
        </w:rPr>
        <w:t>": "Administrator",</w:t>
      </w:r>
    </w:p>
    <w:p w14:paraId="1E497144" w14:textId="499155BC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spellStart"/>
      <w:proofErr w:type="gramStart"/>
      <w:r w:rsidRPr="008A42C7">
        <w:rPr>
          <w:rFonts w:ascii="Calibri" w:hAnsi="Calibri" w:cs="Calibri"/>
          <w:b/>
          <w:sz w:val="16"/>
          <w:szCs w:val="16"/>
        </w:rPr>
        <w:t>passwd</w:t>
      </w:r>
      <w:proofErr w:type="spellEnd"/>
      <w:proofErr w:type="gramEnd"/>
      <w:r w:rsidRPr="008A42C7">
        <w:rPr>
          <w:rFonts w:ascii="Calibri" w:hAnsi="Calibri" w:cs="Calibri"/>
          <w:b/>
          <w:sz w:val="16"/>
          <w:szCs w:val="16"/>
        </w:rPr>
        <w:t>": "</w:t>
      </w:r>
      <w:r w:rsidR="00661962" w:rsidRPr="008A42C7">
        <w:rPr>
          <w:rFonts w:ascii="Calibri" w:hAnsi="Calibri" w:cs="Calibri"/>
          <w:b/>
          <w:sz w:val="16"/>
          <w:szCs w:val="16"/>
        </w:rPr>
        <w:t>PASSWORD</w:t>
      </w:r>
      <w:r w:rsidRPr="008A42C7">
        <w:rPr>
          <w:rFonts w:ascii="Calibri" w:hAnsi="Calibri" w:cs="Calibri"/>
          <w:b/>
          <w:sz w:val="16"/>
          <w:szCs w:val="16"/>
        </w:rPr>
        <w:t>",</w:t>
      </w:r>
    </w:p>
    <w:p w14:paraId="028AED36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spellStart"/>
      <w:proofErr w:type="gramStart"/>
      <w:r w:rsidRPr="008A42C7">
        <w:rPr>
          <w:rFonts w:ascii="Calibri" w:hAnsi="Calibri" w:cs="Calibri"/>
          <w:b/>
          <w:sz w:val="16"/>
          <w:szCs w:val="16"/>
        </w:rPr>
        <w:t>authLoginDomain</w:t>
      </w:r>
      <w:proofErr w:type="spellEnd"/>
      <w:proofErr w:type="gramEnd"/>
      <w:r w:rsidRPr="008A42C7">
        <w:rPr>
          <w:rFonts w:ascii="Calibri" w:hAnsi="Calibri" w:cs="Calibri"/>
          <w:b/>
          <w:sz w:val="16"/>
          <w:szCs w:val="16"/>
        </w:rPr>
        <w:t>": "local",</w:t>
      </w:r>
    </w:p>
    <w:p w14:paraId="26BAEA3D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spellStart"/>
      <w:r w:rsidRPr="008A42C7">
        <w:rPr>
          <w:rFonts w:ascii="Calibri" w:hAnsi="Calibri" w:cs="Calibri"/>
          <w:b/>
          <w:sz w:val="16"/>
          <w:szCs w:val="16"/>
        </w:rPr>
        <w:t>fail_severity</w:t>
      </w:r>
      <w:proofErr w:type="spellEnd"/>
      <w:r w:rsidRPr="008A42C7">
        <w:rPr>
          <w:rFonts w:ascii="Calibri" w:hAnsi="Calibri" w:cs="Calibri"/>
          <w:b/>
          <w:sz w:val="16"/>
          <w:szCs w:val="16"/>
        </w:rPr>
        <w:t>": "critical",</w:t>
      </w:r>
    </w:p>
    <w:p w14:paraId="6BB8F3C9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spellStart"/>
      <w:r w:rsidRPr="008A42C7">
        <w:rPr>
          <w:rFonts w:ascii="Calibri" w:hAnsi="Calibri" w:cs="Calibri"/>
          <w:b/>
          <w:sz w:val="16"/>
          <w:szCs w:val="16"/>
        </w:rPr>
        <w:t>hardwares_to_monitor</w:t>
      </w:r>
      <w:proofErr w:type="spellEnd"/>
      <w:r w:rsidRPr="008A42C7">
        <w:rPr>
          <w:rFonts w:ascii="Calibri" w:hAnsi="Calibri" w:cs="Calibri"/>
          <w:b/>
          <w:sz w:val="16"/>
          <w:szCs w:val="16"/>
        </w:rPr>
        <w:t>": ["Rack3-C7000, bay 5", "Rack3-C7000, bay 6","Rack3-C7000, bay 7"],</w:t>
      </w:r>
    </w:p>
    <w:p w14:paraId="316D5DC2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        "</w:t>
      </w:r>
      <w:proofErr w:type="spellStart"/>
      <w:r w:rsidRPr="008A42C7">
        <w:rPr>
          <w:rFonts w:ascii="Calibri" w:hAnsi="Calibri" w:cs="Calibri"/>
          <w:b/>
          <w:sz w:val="16"/>
          <w:szCs w:val="16"/>
        </w:rPr>
        <w:t>standby_hardware</w:t>
      </w:r>
      <w:proofErr w:type="spellEnd"/>
      <w:r w:rsidRPr="008A42C7">
        <w:rPr>
          <w:rFonts w:ascii="Calibri" w:hAnsi="Calibri" w:cs="Calibri"/>
          <w:b/>
          <w:sz w:val="16"/>
          <w:szCs w:val="16"/>
        </w:rPr>
        <w:t>": "Rack3-C7000, bay 8"</w:t>
      </w:r>
    </w:p>
    <w:p w14:paraId="4BB29924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},</w:t>
      </w:r>
    </w:p>
    <w:p w14:paraId="1DA9E6BA" w14:textId="77777777" w:rsidR="00D209E4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 xml:space="preserve">        "</w:t>
      </w:r>
      <w:proofErr w:type="spellStart"/>
      <w:r w:rsidRPr="008A42C7">
        <w:rPr>
          <w:rFonts w:ascii="Calibri" w:hAnsi="Calibri" w:cs="Calibri"/>
          <w:b/>
          <w:sz w:val="16"/>
          <w:szCs w:val="16"/>
        </w:rPr>
        <w:t>logging_level</w:t>
      </w:r>
      <w:proofErr w:type="spellEnd"/>
      <w:r w:rsidRPr="008A42C7">
        <w:rPr>
          <w:rFonts w:ascii="Calibri" w:hAnsi="Calibri" w:cs="Calibri"/>
          <w:b/>
          <w:sz w:val="16"/>
          <w:szCs w:val="16"/>
        </w:rPr>
        <w:t>": "INFO"</w:t>
      </w:r>
    </w:p>
    <w:p w14:paraId="2DE70038" w14:textId="1A052F96" w:rsidR="00B5752C" w:rsidRPr="008A42C7" w:rsidRDefault="00D209E4" w:rsidP="00D209E4">
      <w:pPr>
        <w:pStyle w:val="ListParagraph"/>
        <w:spacing w:after="160" w:line="259" w:lineRule="auto"/>
        <w:ind w:left="1440"/>
        <w:rPr>
          <w:rFonts w:ascii="Calibri" w:hAnsi="Calibri" w:cs="Calibri"/>
          <w:b/>
          <w:sz w:val="16"/>
          <w:szCs w:val="16"/>
        </w:rPr>
      </w:pPr>
      <w:r w:rsidRPr="008A42C7">
        <w:rPr>
          <w:rFonts w:ascii="Calibri" w:hAnsi="Calibri" w:cs="Calibri"/>
          <w:b/>
          <w:sz w:val="16"/>
          <w:szCs w:val="16"/>
        </w:rPr>
        <w:t>}</w:t>
      </w:r>
    </w:p>
    <w:p w14:paraId="3C08781D" w14:textId="77777777" w:rsidR="008A42C7" w:rsidRDefault="008A42C7" w:rsidP="008A42C7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</w:p>
    <w:p w14:paraId="6DFF2493" w14:textId="77777777" w:rsidR="0000505D" w:rsidRDefault="0000505D" w:rsidP="008A42C7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</w:p>
    <w:p w14:paraId="52DDE786" w14:textId="798D570C" w:rsidR="00661962" w:rsidRDefault="001C7B79" w:rsidP="00661962">
      <w:pPr>
        <w:pStyle w:val="ListParagraph"/>
        <w:numPr>
          <w:ilvl w:val="0"/>
          <w:numId w:val="20"/>
        </w:numPr>
        <w:spacing w:after="160" w:line="259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Execute the master script</w:t>
      </w:r>
      <w:r w:rsidR="00661962">
        <w:rPr>
          <w:rFonts w:ascii="Calibri" w:hAnsi="Calibri" w:cs="Calibri"/>
          <w:sz w:val="20"/>
          <w:szCs w:val="20"/>
        </w:rPr>
        <w:t xml:space="preserve"> </w:t>
      </w:r>
      <w:r w:rsidR="00661962" w:rsidRPr="001C7B79">
        <w:rPr>
          <w:rFonts w:ascii="Calibri" w:hAnsi="Calibri" w:cs="Calibri"/>
          <w:b/>
          <w:sz w:val="20"/>
          <w:szCs w:val="20"/>
        </w:rPr>
        <w:t>failover_node.py</w:t>
      </w:r>
      <w:r w:rsidR="00661962">
        <w:rPr>
          <w:rFonts w:ascii="Calibri" w:hAnsi="Calibri" w:cs="Calibri"/>
          <w:b/>
          <w:sz w:val="20"/>
          <w:szCs w:val="20"/>
        </w:rPr>
        <w:t xml:space="preserve"> </w:t>
      </w:r>
      <w:r w:rsidR="00661962" w:rsidRPr="00661962">
        <w:rPr>
          <w:rFonts w:ascii="Calibri" w:hAnsi="Calibri" w:cs="Calibri"/>
          <w:sz w:val="20"/>
          <w:szCs w:val="20"/>
        </w:rPr>
        <w:t>from VM</w:t>
      </w:r>
      <w:r w:rsidR="00661962">
        <w:rPr>
          <w:rFonts w:ascii="Calibri" w:hAnsi="Calibri" w:cs="Calibri"/>
          <w:sz w:val="20"/>
          <w:szCs w:val="20"/>
        </w:rPr>
        <w:t>:</w:t>
      </w:r>
    </w:p>
    <w:p w14:paraId="674F7317" w14:textId="77777777" w:rsidR="0000505D" w:rsidRPr="00661962" w:rsidRDefault="0000505D" w:rsidP="0000505D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</w:p>
    <w:p w14:paraId="6A8B84F5" w14:textId="77777777" w:rsidR="008A42C7" w:rsidRDefault="001C7B79" w:rsidP="008A42C7">
      <w:pPr>
        <w:pStyle w:val="ListParagraph"/>
        <w:spacing w:after="160" w:line="259" w:lineRule="auto"/>
        <w:rPr>
          <w:rFonts w:ascii="Calibri" w:hAnsi="Calibri" w:cs="Calibri"/>
          <w:b/>
          <w:sz w:val="20"/>
          <w:szCs w:val="20"/>
        </w:rPr>
      </w:pPr>
      <w:r w:rsidRPr="001C7B79">
        <w:rPr>
          <w:rFonts w:ascii="Calibri" w:hAnsi="Calibri" w:cs="Calibri"/>
          <w:b/>
          <w:sz w:val="20"/>
          <w:szCs w:val="20"/>
        </w:rPr>
        <w:t>$ python3 failover_node.py</w:t>
      </w:r>
    </w:p>
    <w:p w14:paraId="6A4EF07D" w14:textId="05789362" w:rsidR="0068256B" w:rsidRDefault="00431B9B" w:rsidP="008A42C7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  <w:r w:rsidRPr="00324E1B">
        <w:rPr>
          <w:rFonts w:ascii="Calibri" w:hAnsi="Calibri" w:cs="Calibri"/>
          <w:sz w:val="20"/>
          <w:szCs w:val="20"/>
        </w:rPr>
        <w:t xml:space="preserve">This command would read the </w:t>
      </w:r>
      <w:proofErr w:type="gramStart"/>
      <w:r w:rsidRPr="00324E1B">
        <w:rPr>
          <w:rFonts w:ascii="Calibri" w:hAnsi="Calibri" w:cs="Calibri"/>
          <w:sz w:val="20"/>
          <w:szCs w:val="20"/>
        </w:rPr>
        <w:t>input</w:t>
      </w:r>
      <w:r w:rsidR="001C7B79">
        <w:rPr>
          <w:rFonts w:ascii="Calibri" w:hAnsi="Calibri" w:cs="Calibri"/>
          <w:sz w:val="20"/>
          <w:szCs w:val="20"/>
        </w:rPr>
        <w:t xml:space="preserve"> </w:t>
      </w:r>
      <w:r w:rsidRPr="00324E1B">
        <w:rPr>
          <w:rFonts w:ascii="Calibri" w:hAnsi="Calibri" w:cs="Calibri"/>
          <w:sz w:val="20"/>
          <w:szCs w:val="20"/>
        </w:rPr>
        <w:t xml:space="preserve"> file</w:t>
      </w:r>
      <w:proofErr w:type="gramEnd"/>
      <w:r w:rsidR="001C7B79">
        <w:rPr>
          <w:rFonts w:ascii="Calibri" w:hAnsi="Calibri" w:cs="Calibri"/>
          <w:sz w:val="20"/>
          <w:szCs w:val="20"/>
        </w:rPr>
        <w:t xml:space="preserve"> “</w:t>
      </w:r>
      <w:proofErr w:type="spellStart"/>
      <w:r w:rsidR="001C7B79" w:rsidRPr="00D209E4">
        <w:rPr>
          <w:rFonts w:ascii="Calibri" w:hAnsi="Calibri" w:cs="Calibri"/>
          <w:i/>
          <w:szCs w:val="18"/>
        </w:rPr>
        <w:t>failover_config.json</w:t>
      </w:r>
      <w:proofErr w:type="spellEnd"/>
      <w:r w:rsidR="001C7B79">
        <w:rPr>
          <w:rFonts w:ascii="Calibri" w:hAnsi="Calibri" w:cs="Calibri"/>
          <w:sz w:val="20"/>
          <w:szCs w:val="20"/>
        </w:rPr>
        <w:t>”</w:t>
      </w:r>
      <w:r w:rsidRPr="00324E1B">
        <w:rPr>
          <w:rFonts w:ascii="Calibri" w:hAnsi="Calibri" w:cs="Calibri"/>
          <w:sz w:val="20"/>
          <w:szCs w:val="20"/>
        </w:rPr>
        <w:t xml:space="preserve"> and </w:t>
      </w:r>
      <w:r w:rsidR="00ED7F75">
        <w:rPr>
          <w:rFonts w:ascii="Calibri" w:hAnsi="Calibri" w:cs="Calibri"/>
          <w:sz w:val="20"/>
          <w:szCs w:val="20"/>
        </w:rPr>
        <w:t xml:space="preserve">would first check the health of the hardware (primary and standby) and then starts watching </w:t>
      </w:r>
      <w:r w:rsidR="001C7B79">
        <w:rPr>
          <w:rFonts w:ascii="Calibri" w:hAnsi="Calibri" w:cs="Calibri"/>
          <w:sz w:val="20"/>
          <w:szCs w:val="20"/>
        </w:rPr>
        <w:t xml:space="preserve">the server </w:t>
      </w:r>
      <w:proofErr w:type="spellStart"/>
      <w:r w:rsidR="001C7B79">
        <w:rPr>
          <w:rFonts w:ascii="Calibri" w:hAnsi="Calibri" w:cs="Calibri"/>
          <w:sz w:val="20"/>
          <w:szCs w:val="20"/>
        </w:rPr>
        <w:t>hardwares</w:t>
      </w:r>
      <w:proofErr w:type="spellEnd"/>
      <w:r w:rsidR="001C7B79">
        <w:rPr>
          <w:rFonts w:ascii="Calibri" w:hAnsi="Calibri" w:cs="Calibri"/>
          <w:sz w:val="20"/>
          <w:szCs w:val="20"/>
        </w:rPr>
        <w:t xml:space="preserve"> via OneView S</w:t>
      </w:r>
      <w:r w:rsidR="00ED7F75">
        <w:rPr>
          <w:rFonts w:ascii="Calibri" w:hAnsi="Calibri" w:cs="Calibri"/>
          <w:sz w:val="20"/>
          <w:szCs w:val="20"/>
        </w:rPr>
        <w:t>CMB bus for any critical alerts:</w:t>
      </w:r>
    </w:p>
    <w:p w14:paraId="7BAD46F9" w14:textId="77777777" w:rsidR="00162A0C" w:rsidRDefault="00162A0C" w:rsidP="008A42C7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</w:p>
    <w:p w14:paraId="63B88114" w14:textId="0F078A6C" w:rsidR="00162A0C" w:rsidRDefault="00162A0C" w:rsidP="008A42C7">
      <w:pPr>
        <w:pStyle w:val="ListParagraph"/>
        <w:spacing w:after="160" w:line="259" w:lineRule="auto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2F55FD38" wp14:editId="6212B5B9">
            <wp:extent cx="6378318" cy="278638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5204" cy="27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69BB" w14:textId="29E47C8F" w:rsidR="001C7B79" w:rsidRDefault="001C7B79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73813AF3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FBF8074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0AFA581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5D6D04A7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A585CC0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6AEB02AC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54D260EB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25DCE885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26D1054B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BC4D2F5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8DDCA23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FA05EFB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6689ADB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76096499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616545C1" w14:textId="77777777" w:rsidR="0000505D" w:rsidRDefault="0000505D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12D54AAE" w14:textId="77777777" w:rsidR="00ED7F75" w:rsidRDefault="00ED7F75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14C978CD" w14:textId="60395351" w:rsidR="00B70555" w:rsidRDefault="00ED7F75" w:rsidP="00B70555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lastRenderedPageBreak/>
        <w:t xml:space="preserve">Check from </w:t>
      </w:r>
      <w:proofErr w:type="spellStart"/>
      <w:r>
        <w:rPr>
          <w:rFonts w:ascii="Calibri" w:hAnsi="Calibri" w:cs="Calibri"/>
          <w:sz w:val="20"/>
          <w:szCs w:val="20"/>
        </w:rPr>
        <w:t>Oneview</w:t>
      </w:r>
      <w:proofErr w:type="spellEnd"/>
      <w:r>
        <w:rPr>
          <w:rFonts w:ascii="Calibri" w:hAnsi="Calibri" w:cs="Calibri"/>
          <w:sz w:val="20"/>
          <w:szCs w:val="20"/>
        </w:rPr>
        <w:t xml:space="preserve"> GUI the current state of the hardware (</w:t>
      </w:r>
      <w:r w:rsidRPr="00ED7F75">
        <w:rPr>
          <w:rFonts w:ascii="Calibri" w:hAnsi="Calibri" w:cs="Calibri"/>
          <w:b/>
          <w:sz w:val="20"/>
          <w:szCs w:val="20"/>
        </w:rPr>
        <w:t>before failover migration</w:t>
      </w:r>
      <w:r>
        <w:rPr>
          <w:rFonts w:ascii="Calibri" w:hAnsi="Calibri" w:cs="Calibri"/>
          <w:sz w:val="20"/>
          <w:szCs w:val="20"/>
        </w:rPr>
        <w:t>):</w:t>
      </w:r>
      <w:r w:rsidR="00B70555">
        <w:rPr>
          <w:rFonts w:ascii="Calibri" w:hAnsi="Calibri" w:cs="Calibri"/>
          <w:sz w:val="20"/>
          <w:szCs w:val="20"/>
        </w:rPr>
        <w:t xml:space="preserve">  The node3 profile is running on bay7 now. Our standby node is on bay8.</w:t>
      </w:r>
    </w:p>
    <w:p w14:paraId="65AF36E2" w14:textId="77777777" w:rsidR="0000505D" w:rsidRDefault="0000505D" w:rsidP="0000505D">
      <w:pPr>
        <w:pStyle w:val="NoSpacing"/>
        <w:rPr>
          <w:rFonts w:ascii="Calibri" w:hAnsi="Calibri" w:cs="Calibri"/>
          <w:sz w:val="20"/>
          <w:szCs w:val="20"/>
        </w:rPr>
      </w:pPr>
    </w:p>
    <w:p w14:paraId="67A1369E" w14:textId="030FDC17" w:rsidR="00F912D5" w:rsidRDefault="00533894" w:rsidP="00F912D5">
      <w:pPr>
        <w:pStyle w:val="NoSpacing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127AFF2D" wp14:editId="4BC3A48F">
            <wp:extent cx="6445250" cy="331452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48685" cy="33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DBE" w14:textId="77777777" w:rsidR="00F912D5" w:rsidRDefault="00F912D5" w:rsidP="00F912D5">
      <w:pPr>
        <w:pStyle w:val="NoSpacing"/>
        <w:rPr>
          <w:rFonts w:ascii="Calibri" w:hAnsi="Calibri" w:cs="Calibri"/>
          <w:sz w:val="20"/>
          <w:szCs w:val="20"/>
        </w:rPr>
      </w:pPr>
    </w:p>
    <w:p w14:paraId="13825C8C" w14:textId="77777777" w:rsidR="00F912D5" w:rsidRDefault="00F912D5" w:rsidP="00F912D5">
      <w:pPr>
        <w:pStyle w:val="NoSpacing"/>
        <w:rPr>
          <w:rFonts w:ascii="Calibri" w:hAnsi="Calibri" w:cs="Calibri"/>
          <w:sz w:val="20"/>
          <w:szCs w:val="20"/>
        </w:rPr>
      </w:pPr>
    </w:p>
    <w:p w14:paraId="0EBB28F1" w14:textId="77777777" w:rsidR="00F912D5" w:rsidRDefault="00F912D5" w:rsidP="00F912D5">
      <w:pPr>
        <w:pStyle w:val="NoSpacing"/>
        <w:rPr>
          <w:rFonts w:ascii="Calibri" w:hAnsi="Calibri" w:cs="Calibri"/>
          <w:sz w:val="20"/>
          <w:szCs w:val="20"/>
        </w:rPr>
      </w:pPr>
    </w:p>
    <w:p w14:paraId="0148EAAF" w14:textId="77777777" w:rsidR="00EE4914" w:rsidRDefault="00EE4914" w:rsidP="00F912D5">
      <w:pPr>
        <w:pStyle w:val="NoSpacing"/>
        <w:rPr>
          <w:rFonts w:ascii="Calibri" w:hAnsi="Calibri" w:cs="Calibri"/>
          <w:sz w:val="20"/>
          <w:szCs w:val="20"/>
        </w:rPr>
      </w:pPr>
    </w:p>
    <w:p w14:paraId="3D1E6AC9" w14:textId="77777777" w:rsidR="00F912D5" w:rsidRDefault="00F912D5" w:rsidP="00F912D5">
      <w:pPr>
        <w:pStyle w:val="NoSpacing"/>
        <w:rPr>
          <w:rFonts w:ascii="Calibri" w:hAnsi="Calibri" w:cs="Calibri"/>
          <w:sz w:val="20"/>
          <w:szCs w:val="20"/>
        </w:rPr>
      </w:pPr>
    </w:p>
    <w:p w14:paraId="52F37490" w14:textId="16C2E4BA" w:rsidR="00F912D5" w:rsidRDefault="003E1971" w:rsidP="003E1971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Run the following command on the RHEL cluster node to see the health of the </w:t>
      </w:r>
      <w:proofErr w:type="gramStart"/>
      <w:r>
        <w:rPr>
          <w:rFonts w:ascii="Calibri" w:hAnsi="Calibri" w:cs="Calibri"/>
          <w:sz w:val="20"/>
          <w:szCs w:val="20"/>
        </w:rPr>
        <w:t>cluster(</w:t>
      </w:r>
      <w:proofErr w:type="gramEnd"/>
      <w:r>
        <w:rPr>
          <w:rFonts w:ascii="Calibri" w:hAnsi="Calibri" w:cs="Calibri"/>
          <w:sz w:val="20"/>
          <w:szCs w:val="20"/>
        </w:rPr>
        <w:t xml:space="preserve">before failure of one node). </w:t>
      </w:r>
    </w:p>
    <w:p w14:paraId="4DCD6DA4" w14:textId="1756B7AD" w:rsidR="003E1971" w:rsidRDefault="003E1971" w:rsidP="003E1971">
      <w:pPr>
        <w:pStyle w:val="NoSpacing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It shows all nodes </w:t>
      </w:r>
      <w:r w:rsidRPr="003E1971">
        <w:rPr>
          <w:rFonts w:ascii="Calibri" w:hAnsi="Calibri" w:cs="Calibri"/>
          <w:b/>
          <w:sz w:val="20"/>
          <w:szCs w:val="20"/>
        </w:rPr>
        <w:t>ONLINE</w:t>
      </w:r>
      <w:r>
        <w:rPr>
          <w:rFonts w:ascii="Calibri" w:hAnsi="Calibri" w:cs="Calibri"/>
          <w:sz w:val="20"/>
          <w:szCs w:val="20"/>
        </w:rPr>
        <w:t>.</w:t>
      </w:r>
    </w:p>
    <w:p w14:paraId="7285EC30" w14:textId="6848D14F" w:rsidR="003E1971" w:rsidRDefault="003E1971" w:rsidP="003E1971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F625FB0" w14:textId="6351E6AC" w:rsidR="0000505D" w:rsidRPr="00EB1739" w:rsidRDefault="00EB1739" w:rsidP="003E1971">
      <w:pPr>
        <w:pStyle w:val="NoSpacing"/>
        <w:ind w:left="720"/>
        <w:rPr>
          <w:rFonts w:ascii="Calibri" w:hAnsi="Calibri" w:cs="Calibri"/>
          <w:b/>
          <w:sz w:val="20"/>
          <w:szCs w:val="20"/>
        </w:rPr>
      </w:pPr>
      <w:r w:rsidRPr="00EB1739">
        <w:rPr>
          <w:rFonts w:ascii="Calibri" w:hAnsi="Calibri" w:cs="Calibri"/>
          <w:b/>
          <w:sz w:val="20"/>
          <w:szCs w:val="20"/>
        </w:rPr>
        <w:t xml:space="preserve">$ </w:t>
      </w:r>
      <w:proofErr w:type="gramStart"/>
      <w:r w:rsidRPr="00EB1739">
        <w:rPr>
          <w:rFonts w:ascii="Calibri" w:hAnsi="Calibri" w:cs="Calibri"/>
          <w:b/>
          <w:sz w:val="20"/>
          <w:szCs w:val="20"/>
        </w:rPr>
        <w:t>pcs</w:t>
      </w:r>
      <w:proofErr w:type="gramEnd"/>
      <w:r w:rsidRPr="00EB1739">
        <w:rPr>
          <w:rFonts w:ascii="Calibri" w:hAnsi="Calibri" w:cs="Calibri"/>
          <w:b/>
          <w:sz w:val="20"/>
          <w:szCs w:val="20"/>
        </w:rPr>
        <w:t xml:space="preserve"> cluster status</w:t>
      </w:r>
    </w:p>
    <w:p w14:paraId="23553BF2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17E97DFF" w14:textId="61FC73EF" w:rsidR="003E1971" w:rsidRDefault="00162A0C" w:rsidP="00EB1739">
      <w:pPr>
        <w:pStyle w:val="NoSpacing"/>
        <w:jc w:val="center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5EF8DF41" wp14:editId="4D5C1E1F">
            <wp:extent cx="59817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5342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5EE10F2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490D0B6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147C23A6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97062FB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6792228E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6C4486A9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1BEF02E0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B4DFA0E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97ECB25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50441F09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606778E1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C953D0E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045442D1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2F9401C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5C15DFF3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504A44D8" w14:textId="466EB13D" w:rsidR="001C7B79" w:rsidRDefault="00ED7F75" w:rsidP="003312F4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 w:rsidRPr="00ED7F75">
        <w:rPr>
          <w:rFonts w:ascii="Calibri" w:hAnsi="Calibri" w:cs="Calibri"/>
          <w:sz w:val="20"/>
          <w:szCs w:val="20"/>
        </w:rPr>
        <w:t xml:space="preserve">Now to </w:t>
      </w:r>
      <w:r w:rsidRPr="00ED7F75">
        <w:rPr>
          <w:rFonts w:ascii="Calibri" w:hAnsi="Calibri" w:cs="Calibri"/>
          <w:b/>
          <w:sz w:val="20"/>
          <w:szCs w:val="20"/>
        </w:rPr>
        <w:t>SIMULATE</w:t>
      </w:r>
      <w:r w:rsidRPr="00ED7F75">
        <w:rPr>
          <w:rFonts w:ascii="Calibri" w:hAnsi="Calibri" w:cs="Calibri"/>
          <w:sz w:val="20"/>
          <w:szCs w:val="20"/>
        </w:rPr>
        <w:t xml:space="preserve"> a real hardware critical alert (</w:t>
      </w:r>
      <w:proofErr w:type="spellStart"/>
      <w:r w:rsidRPr="00ED7F75">
        <w:rPr>
          <w:rFonts w:ascii="Calibri" w:hAnsi="Calibri" w:cs="Calibri"/>
          <w:sz w:val="20"/>
          <w:szCs w:val="20"/>
        </w:rPr>
        <w:t>eg</w:t>
      </w:r>
      <w:proofErr w:type="spellEnd"/>
      <w:r w:rsidRPr="00ED7F75">
        <w:rPr>
          <w:rFonts w:ascii="Calibri" w:hAnsi="Calibri" w:cs="Calibri"/>
          <w:sz w:val="20"/>
          <w:szCs w:val="20"/>
        </w:rPr>
        <w:t xml:space="preserve">: Processor failure) - </w:t>
      </w:r>
      <w:r w:rsidR="001C7B79" w:rsidRPr="00ED7F75">
        <w:rPr>
          <w:rFonts w:ascii="Calibri" w:hAnsi="Calibri" w:cs="Calibri"/>
          <w:sz w:val="20"/>
          <w:szCs w:val="20"/>
        </w:rPr>
        <w:t xml:space="preserve">Trigger the SNMP trap on OneView SCMB bus using the </w:t>
      </w:r>
      <w:proofErr w:type="spellStart"/>
      <w:r w:rsidR="001C7B79" w:rsidRPr="00ED7F75">
        <w:rPr>
          <w:rFonts w:ascii="Calibri" w:hAnsi="Calibri" w:cs="Calibri"/>
          <w:b/>
          <w:sz w:val="20"/>
          <w:szCs w:val="20"/>
        </w:rPr>
        <w:t>traptool</w:t>
      </w:r>
      <w:proofErr w:type="spellEnd"/>
      <w:r w:rsidR="0000505D">
        <w:rPr>
          <w:rFonts w:ascii="Calibri" w:hAnsi="Calibri" w:cs="Calibri"/>
          <w:b/>
          <w:sz w:val="20"/>
          <w:szCs w:val="20"/>
        </w:rPr>
        <w:t xml:space="preserve"> &gt; Send Trap button</w:t>
      </w:r>
      <w:r w:rsidR="001C7B79" w:rsidRPr="00ED7F75">
        <w:rPr>
          <w:rFonts w:ascii="Calibri" w:hAnsi="Calibri" w:cs="Calibri"/>
          <w:sz w:val="20"/>
          <w:szCs w:val="20"/>
        </w:rPr>
        <w:t>.</w:t>
      </w:r>
      <w:r w:rsidRPr="00ED7F75">
        <w:rPr>
          <w:rFonts w:ascii="Calibri" w:hAnsi="Calibri" w:cs="Calibri"/>
          <w:sz w:val="20"/>
          <w:szCs w:val="20"/>
        </w:rPr>
        <w:t xml:space="preserve"> </w:t>
      </w:r>
      <w:r w:rsidR="001C7B79" w:rsidRPr="00ED7F75">
        <w:rPr>
          <w:rFonts w:ascii="Calibri" w:hAnsi="Calibri" w:cs="Calibri"/>
          <w:sz w:val="20"/>
          <w:szCs w:val="20"/>
        </w:rPr>
        <w:t xml:space="preserve">This would cause the </w:t>
      </w:r>
      <w:r w:rsidRPr="00ED7F75">
        <w:rPr>
          <w:rFonts w:ascii="Calibri" w:hAnsi="Calibri" w:cs="Calibri"/>
          <w:sz w:val="20"/>
          <w:szCs w:val="20"/>
        </w:rPr>
        <w:t xml:space="preserve">master </w:t>
      </w:r>
      <w:r w:rsidR="001C7B79" w:rsidRPr="00ED7F75">
        <w:rPr>
          <w:rFonts w:ascii="Calibri" w:hAnsi="Calibri" w:cs="Calibri"/>
          <w:sz w:val="20"/>
          <w:szCs w:val="20"/>
        </w:rPr>
        <w:t xml:space="preserve">script to proceed with profile migration. </w:t>
      </w:r>
    </w:p>
    <w:p w14:paraId="4C3D0CD1" w14:textId="77777777" w:rsidR="00777925" w:rsidRPr="00ED7F75" w:rsidRDefault="00777925" w:rsidP="00777925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7F323900" w14:textId="568006A3" w:rsidR="001C7B79" w:rsidRDefault="007147C7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pict w14:anchorId="3BD408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7.2pt;height:250.2pt">
            <v:imagedata r:id="rId29" o:title="traptool_sending_trap"/>
          </v:shape>
        </w:pict>
      </w:r>
    </w:p>
    <w:p w14:paraId="4F3F1BF2" w14:textId="77777777" w:rsidR="001C7B79" w:rsidRDefault="001C7B79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736C11A5" w14:textId="77777777" w:rsidR="00633857" w:rsidRDefault="00633857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C5E6D44" w14:textId="77777777" w:rsidR="00777925" w:rsidRDefault="00777925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D929A7B" w14:textId="77777777" w:rsidR="00777925" w:rsidRDefault="00777925" w:rsidP="001C7B79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3F14AF40" w14:textId="26EE9DEA" w:rsidR="003E1971" w:rsidRDefault="003E1971" w:rsidP="003E1971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Run the following command on the RHEL cluster node to see the health of the </w:t>
      </w:r>
      <w:proofErr w:type="gramStart"/>
      <w:r>
        <w:rPr>
          <w:rFonts w:ascii="Calibri" w:hAnsi="Calibri" w:cs="Calibri"/>
          <w:sz w:val="20"/>
          <w:szCs w:val="20"/>
        </w:rPr>
        <w:t>cluster(</w:t>
      </w:r>
      <w:proofErr w:type="gramEnd"/>
      <w:r>
        <w:rPr>
          <w:rFonts w:ascii="Calibri" w:hAnsi="Calibri" w:cs="Calibri"/>
          <w:sz w:val="20"/>
          <w:szCs w:val="20"/>
        </w:rPr>
        <w:t xml:space="preserve">when due to critical alert the node is powered down by master script as part of migration in step shown below ).  It shows 2 nodes </w:t>
      </w:r>
      <w:r w:rsidRPr="003E1971">
        <w:rPr>
          <w:rFonts w:ascii="Calibri" w:hAnsi="Calibri" w:cs="Calibri"/>
          <w:b/>
          <w:sz w:val="20"/>
          <w:szCs w:val="20"/>
        </w:rPr>
        <w:t>ONLINE</w:t>
      </w:r>
      <w:r>
        <w:rPr>
          <w:rFonts w:ascii="Calibri" w:hAnsi="Calibri" w:cs="Calibri"/>
          <w:sz w:val="20"/>
          <w:szCs w:val="20"/>
        </w:rPr>
        <w:t xml:space="preserve"> and 1 </w:t>
      </w:r>
      <w:r w:rsidRPr="003E1971">
        <w:rPr>
          <w:rFonts w:ascii="Calibri" w:hAnsi="Calibri" w:cs="Calibri"/>
          <w:b/>
          <w:sz w:val="20"/>
          <w:szCs w:val="20"/>
        </w:rPr>
        <w:t>OFFLINE</w:t>
      </w:r>
      <w:r>
        <w:rPr>
          <w:rFonts w:ascii="Calibri" w:hAnsi="Calibri" w:cs="Calibri"/>
          <w:sz w:val="20"/>
          <w:szCs w:val="20"/>
        </w:rPr>
        <w:t>:</w:t>
      </w:r>
    </w:p>
    <w:p w14:paraId="7C380607" w14:textId="50FAC2EC" w:rsidR="003E1971" w:rsidRDefault="003E1971" w:rsidP="00633857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100CC7CF" w14:textId="190984E8" w:rsidR="003E1971" w:rsidRDefault="006A0B9B" w:rsidP="006A0B9B">
      <w:pPr>
        <w:pStyle w:val="NoSpacing"/>
        <w:jc w:val="center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1D3C78A6" wp14:editId="2F6E670B">
            <wp:extent cx="6191250" cy="2076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6EE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C2E9448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21FB769C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4701FA3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1E9DF83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43066E6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FE87C3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14F32593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4EF54427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2447E82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08B6221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4E4760B1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1AF42D73" w14:textId="533A3CB6" w:rsidR="003E1971" w:rsidRPr="003E1971" w:rsidRDefault="003E1971" w:rsidP="003E1971">
      <w:pPr>
        <w:pStyle w:val="NoSpacing"/>
        <w:ind w:left="720"/>
        <w:rPr>
          <w:noProof/>
        </w:rPr>
      </w:pPr>
    </w:p>
    <w:p w14:paraId="7579AB4A" w14:textId="537F9F98" w:rsidR="0068256B" w:rsidRDefault="001C7B79" w:rsidP="00D86BA9">
      <w:pPr>
        <w:pStyle w:val="NoSpacing"/>
        <w:numPr>
          <w:ilvl w:val="0"/>
          <w:numId w:val="20"/>
        </w:numPr>
        <w:rPr>
          <w:noProof/>
        </w:rPr>
      </w:pPr>
      <w:r w:rsidRPr="008A42C7">
        <w:rPr>
          <w:rFonts w:ascii="Calibri" w:hAnsi="Calibri" w:cs="Calibri"/>
          <w:sz w:val="20"/>
          <w:szCs w:val="20"/>
        </w:rPr>
        <w:lastRenderedPageBreak/>
        <w:t>As soon as the critical alert is received on the server hardware, the master script would initiate failover process from failed hardware to standby hardware</w:t>
      </w:r>
      <w:r w:rsidR="00EE4914">
        <w:rPr>
          <w:rFonts w:ascii="Calibri" w:hAnsi="Calibri" w:cs="Calibri"/>
          <w:sz w:val="20"/>
          <w:szCs w:val="20"/>
        </w:rPr>
        <w:t xml:space="preserve">. The script also shows the </w:t>
      </w:r>
      <w:r w:rsidR="00EE4914" w:rsidRPr="00EE4914">
        <w:rPr>
          <w:rFonts w:ascii="Calibri" w:hAnsi="Calibri" w:cs="Calibri"/>
          <w:b/>
          <w:sz w:val="20"/>
          <w:szCs w:val="20"/>
        </w:rPr>
        <w:t>migration time taken</w:t>
      </w:r>
      <w:r w:rsidR="00EE4914">
        <w:rPr>
          <w:rFonts w:ascii="Calibri" w:hAnsi="Calibri" w:cs="Calibri"/>
          <w:sz w:val="20"/>
          <w:szCs w:val="20"/>
        </w:rPr>
        <w:t>.</w:t>
      </w:r>
      <w:r w:rsidRPr="001C7B79">
        <w:rPr>
          <w:noProof/>
        </w:rPr>
        <w:t xml:space="preserve"> </w:t>
      </w:r>
    </w:p>
    <w:p w14:paraId="40E23769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67BF44AE" w14:textId="42F12015" w:rsidR="00EE4914" w:rsidRDefault="00971EA0" w:rsidP="0000505D">
      <w:pPr>
        <w:pStyle w:val="ListParagraph"/>
        <w:ind w:left="36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7689E45" wp14:editId="6C0F63B0">
            <wp:extent cx="6829425" cy="5895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A612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2681D8BB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5E644FC1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49548670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4AB66309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52021CC5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36169CDD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1C8CA853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0531E6D7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667184E5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2C042746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3663795A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21335221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48E28D0F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364A66D2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5F574F1E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33832105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48967E9A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5083C637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6A5817E0" w14:textId="77777777" w:rsidR="0000505D" w:rsidRDefault="0000505D" w:rsidP="00EE4914">
      <w:pPr>
        <w:pStyle w:val="ListParagraph"/>
        <w:rPr>
          <w:rFonts w:ascii="Calibri" w:hAnsi="Calibri" w:cs="Calibri"/>
        </w:rPr>
      </w:pPr>
    </w:p>
    <w:p w14:paraId="5B222A0E" w14:textId="77777777" w:rsidR="00EE4914" w:rsidRDefault="00EE4914" w:rsidP="00EE4914">
      <w:pPr>
        <w:pStyle w:val="ListParagraph"/>
        <w:rPr>
          <w:rFonts w:ascii="Calibri" w:hAnsi="Calibri" w:cs="Calibri"/>
        </w:rPr>
      </w:pPr>
    </w:p>
    <w:p w14:paraId="04AAD3AB" w14:textId="3168397A" w:rsidR="001C7B79" w:rsidRDefault="00ED7F75" w:rsidP="001C7B79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the master script completes the migration / f</w:t>
      </w:r>
      <w:r w:rsidR="001C7B79">
        <w:rPr>
          <w:rFonts w:ascii="Calibri" w:hAnsi="Calibri" w:cs="Calibri"/>
        </w:rPr>
        <w:t xml:space="preserve">ailover </w:t>
      </w:r>
      <w:r>
        <w:rPr>
          <w:rFonts w:ascii="Calibri" w:hAnsi="Calibri" w:cs="Calibri"/>
        </w:rPr>
        <w:t>as shown</w:t>
      </w:r>
      <w:r w:rsidR="001C7B79">
        <w:rPr>
          <w:rFonts w:ascii="Calibri" w:hAnsi="Calibri" w:cs="Calibri"/>
        </w:rPr>
        <w:t xml:space="preserve"> in step</w:t>
      </w:r>
      <w:r>
        <w:rPr>
          <w:rFonts w:ascii="Calibri" w:hAnsi="Calibri" w:cs="Calibri"/>
        </w:rPr>
        <w:t xml:space="preserve"> above</w:t>
      </w:r>
      <w:r w:rsidR="001C7B79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please check the log file</w:t>
      </w:r>
      <w:r w:rsidR="001C7B79">
        <w:rPr>
          <w:rFonts w:ascii="Calibri" w:hAnsi="Calibri" w:cs="Calibri"/>
        </w:rPr>
        <w:t xml:space="preserve"> for </w:t>
      </w:r>
      <w:r>
        <w:rPr>
          <w:rFonts w:ascii="Calibri" w:hAnsi="Calibri" w:cs="Calibri"/>
        </w:rPr>
        <w:t xml:space="preserve">steps performed and </w:t>
      </w:r>
      <w:r w:rsidR="001C7B79">
        <w:rPr>
          <w:rFonts w:ascii="Calibri" w:hAnsi="Calibri" w:cs="Calibri"/>
        </w:rPr>
        <w:t>error</w:t>
      </w:r>
      <w:r>
        <w:rPr>
          <w:rFonts w:ascii="Calibri" w:hAnsi="Calibri" w:cs="Calibri"/>
        </w:rPr>
        <w:t>s</w:t>
      </w:r>
      <w:r w:rsidR="001C7B79">
        <w:rPr>
          <w:rFonts w:ascii="Calibri" w:hAnsi="Calibri" w:cs="Calibri"/>
        </w:rPr>
        <w:t>.</w:t>
      </w:r>
    </w:p>
    <w:p w14:paraId="784A652B" w14:textId="46522A20" w:rsidR="006E1D98" w:rsidRDefault="001C7B79" w:rsidP="006E1D98">
      <w:pPr>
        <w:pStyle w:val="NoSpacing"/>
        <w:ind w:left="720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5926E943" wp14:editId="7523D748">
            <wp:extent cx="6315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7699" cy="39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0384" w14:textId="77777777" w:rsidR="00971EA0" w:rsidRDefault="00971EA0" w:rsidP="006E1D98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13F2A756" w14:textId="621A62DB" w:rsidR="00971EA0" w:rsidRPr="00324E1B" w:rsidRDefault="00971EA0" w:rsidP="006E1D98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6692216" w14:textId="77777777" w:rsidR="0000505D" w:rsidRDefault="0000505D" w:rsidP="008A42C7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2308B71A" w14:textId="77777777" w:rsidR="003E1971" w:rsidRDefault="003E1971" w:rsidP="003E1971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20652E99" w14:textId="30FA76EF" w:rsidR="003E1971" w:rsidRDefault="003E1971" w:rsidP="001674C3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Now run the following command on the RHEL cluster node to check the cluster health. It shows all </w:t>
      </w:r>
      <w:r w:rsidR="00633857">
        <w:rPr>
          <w:rFonts w:ascii="Calibri" w:hAnsi="Calibri" w:cs="Calibri"/>
          <w:sz w:val="20"/>
          <w:szCs w:val="20"/>
        </w:rPr>
        <w:t xml:space="preserve">3 </w:t>
      </w:r>
      <w:r>
        <w:rPr>
          <w:rFonts w:ascii="Calibri" w:hAnsi="Calibri" w:cs="Calibri"/>
          <w:sz w:val="20"/>
          <w:szCs w:val="20"/>
        </w:rPr>
        <w:t xml:space="preserve">nodes </w:t>
      </w:r>
      <w:r w:rsidRPr="003E1971">
        <w:rPr>
          <w:rFonts w:ascii="Calibri" w:hAnsi="Calibri" w:cs="Calibri"/>
          <w:b/>
          <w:sz w:val="20"/>
          <w:szCs w:val="20"/>
        </w:rPr>
        <w:t>ONLINE</w:t>
      </w:r>
      <w:r w:rsidR="00633857">
        <w:rPr>
          <w:rFonts w:ascii="Calibri" w:hAnsi="Calibri" w:cs="Calibri"/>
          <w:sz w:val="20"/>
          <w:szCs w:val="20"/>
        </w:rPr>
        <w:t xml:space="preserve"> again.</w:t>
      </w:r>
    </w:p>
    <w:p w14:paraId="3A2DC12F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0858FCC9" w14:textId="0B50DF03" w:rsidR="003E1971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               </w:t>
      </w:r>
      <w:r w:rsidR="00971EA0">
        <w:rPr>
          <w:noProof/>
        </w:rPr>
        <w:drawing>
          <wp:inline distT="0" distB="0" distL="0" distR="0" wp14:anchorId="3B12212F" wp14:editId="74E3FAA6">
            <wp:extent cx="6410325" cy="2476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5502" cy="24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16D4" w14:textId="458950DD" w:rsidR="00971EA0" w:rsidRDefault="00971EA0" w:rsidP="003E1971">
      <w:pPr>
        <w:pStyle w:val="NoSpacing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ab/>
      </w:r>
    </w:p>
    <w:p w14:paraId="58E65893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28A8C20D" w14:textId="77777777" w:rsidR="003E1971" w:rsidRDefault="003E1971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751AD1FA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20F6642D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276DCBAB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A2B373D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3088E2C2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0E7008A4" w14:textId="77777777" w:rsidR="0000505D" w:rsidRDefault="0000505D" w:rsidP="003E1971">
      <w:pPr>
        <w:pStyle w:val="NoSpacing"/>
        <w:rPr>
          <w:rFonts w:ascii="Calibri" w:hAnsi="Calibri" w:cs="Calibri"/>
          <w:sz w:val="20"/>
          <w:szCs w:val="20"/>
        </w:rPr>
      </w:pPr>
    </w:p>
    <w:p w14:paraId="0C3D2768" w14:textId="7D2EE99A" w:rsidR="001674C3" w:rsidRDefault="001674C3" w:rsidP="001674C3">
      <w:pPr>
        <w:pStyle w:val="NoSpacing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Check from OneView GUI the profile is migrated to new standby hardware</w:t>
      </w:r>
      <w:r w:rsidR="00ED7F75">
        <w:rPr>
          <w:rFonts w:ascii="Calibri" w:hAnsi="Calibri" w:cs="Calibri"/>
          <w:sz w:val="20"/>
          <w:szCs w:val="20"/>
        </w:rPr>
        <w:t xml:space="preserve"> (</w:t>
      </w:r>
      <w:r w:rsidR="00ED7F75" w:rsidRPr="00ED7F75">
        <w:rPr>
          <w:rFonts w:ascii="Calibri" w:hAnsi="Calibri" w:cs="Calibri"/>
          <w:b/>
          <w:sz w:val="20"/>
          <w:szCs w:val="20"/>
        </w:rPr>
        <w:t>after migration is complete</w:t>
      </w:r>
      <w:r w:rsidR="00ED7F75">
        <w:rPr>
          <w:rFonts w:ascii="Calibri" w:hAnsi="Calibri" w:cs="Calibri"/>
          <w:sz w:val="20"/>
          <w:szCs w:val="20"/>
        </w:rPr>
        <w:t>): The node3 p</w:t>
      </w:r>
      <w:r w:rsidR="00CB2424">
        <w:rPr>
          <w:rFonts w:ascii="Calibri" w:hAnsi="Calibri" w:cs="Calibri"/>
          <w:sz w:val="20"/>
          <w:szCs w:val="20"/>
        </w:rPr>
        <w:t>rofile which was running on bay7</w:t>
      </w:r>
      <w:r w:rsidR="00ED7F75">
        <w:rPr>
          <w:rFonts w:ascii="Calibri" w:hAnsi="Calibri" w:cs="Calibri"/>
          <w:sz w:val="20"/>
          <w:szCs w:val="20"/>
        </w:rPr>
        <w:t xml:space="preserve"> earlier is now running on bay8.</w:t>
      </w:r>
    </w:p>
    <w:p w14:paraId="41E7C0F5" w14:textId="77777777" w:rsidR="00971EA0" w:rsidRDefault="00971EA0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72E250D7" w14:textId="38E0D44F" w:rsidR="00971EA0" w:rsidRDefault="00971EA0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243D9F8F" wp14:editId="5D844229">
            <wp:extent cx="5344795" cy="386080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582" cy="38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445D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686F74EE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16E5C3CD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7955430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06CB5835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4203A785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213E70FC" w14:textId="77777777" w:rsidR="0000505D" w:rsidRDefault="0000505D" w:rsidP="001674C3">
      <w:pPr>
        <w:pStyle w:val="NoSpacing"/>
        <w:ind w:left="720"/>
        <w:rPr>
          <w:rFonts w:ascii="Calibri" w:hAnsi="Calibri" w:cs="Calibri"/>
          <w:sz w:val="20"/>
          <w:szCs w:val="20"/>
        </w:rPr>
      </w:pPr>
    </w:p>
    <w:p w14:paraId="6C9C7C66" w14:textId="77777777" w:rsidR="008A42C7" w:rsidRDefault="008A42C7" w:rsidP="008A42C7">
      <w:pPr>
        <w:pStyle w:val="Heading1"/>
      </w:pPr>
    </w:p>
    <w:p w14:paraId="4A5D3D6E" w14:textId="77777777" w:rsidR="008A42C7" w:rsidRPr="00A83C67" w:rsidRDefault="008A42C7" w:rsidP="008A42C7">
      <w:pPr>
        <w:pStyle w:val="Heading1"/>
      </w:pPr>
      <w:bookmarkStart w:id="28" w:name="_Toc15976911"/>
      <w:r>
        <w:t>Results</w:t>
      </w:r>
      <w:r w:rsidRPr="00A83C67">
        <w:t>:</w:t>
      </w:r>
      <w:bookmarkEnd w:id="28"/>
    </w:p>
    <w:p w14:paraId="760A7FD9" w14:textId="70CEE72E" w:rsidR="008A42C7" w:rsidRDefault="008A42C7" w:rsidP="008A42C7">
      <w:pPr>
        <w:pStyle w:val="ListParagraph"/>
        <w:rPr>
          <w:ins w:id="29" w:author="Ingalagondi, Raju S" w:date="2019-10-16T22:31:00Z"/>
          <w:rFonts w:ascii="Calibri" w:hAnsi="Calibri" w:cs="Calibri"/>
        </w:rPr>
      </w:pPr>
      <w:r>
        <w:rPr>
          <w:rFonts w:ascii="Calibri" w:hAnsi="Calibri" w:cs="Calibri"/>
        </w:rPr>
        <w:t>Using the master failover script, we were able to migrate host profile (SAN storage as well) from a failed node</w:t>
      </w:r>
      <w:r w:rsidR="00633857">
        <w:rPr>
          <w:rFonts w:ascii="Calibri" w:hAnsi="Calibri" w:cs="Calibri"/>
        </w:rPr>
        <w:t xml:space="preserve"> to a standby node successfully and RHEL cluster rebuilds itself with new standby </w:t>
      </w:r>
      <w:proofErr w:type="spellStart"/>
      <w:r w:rsidR="00633857">
        <w:rPr>
          <w:rFonts w:ascii="Calibri" w:hAnsi="Calibri" w:cs="Calibri"/>
        </w:rPr>
        <w:t>node.</w:t>
      </w:r>
      <w:r w:rsidR="00532858">
        <w:rPr>
          <w:rFonts w:ascii="Calibri" w:hAnsi="Calibri" w:cs="Calibri"/>
        </w:rPr>
        <w:t>In</w:t>
      </w:r>
      <w:proofErr w:type="spellEnd"/>
      <w:r w:rsidR="00532858">
        <w:rPr>
          <w:rFonts w:ascii="Calibri" w:hAnsi="Calibri" w:cs="Calibri"/>
        </w:rPr>
        <w:t xml:space="preserve"> this case it took approximately 9 minutes for migration.</w:t>
      </w:r>
    </w:p>
    <w:p w14:paraId="665CEF54" w14:textId="77777777" w:rsidR="00726632" w:rsidRDefault="00726632" w:rsidP="008A42C7">
      <w:pPr>
        <w:pStyle w:val="ListParagraph"/>
        <w:rPr>
          <w:ins w:id="30" w:author="Ingalagondi, Raju S" w:date="2019-10-16T22:31:00Z"/>
          <w:rFonts w:ascii="Calibri" w:hAnsi="Calibri" w:cs="Calibri"/>
        </w:rPr>
      </w:pPr>
    </w:p>
    <w:p w14:paraId="165648FA" w14:textId="1A56D8B1" w:rsidR="00726632" w:rsidRDefault="00726632" w:rsidP="008A42C7">
      <w:pPr>
        <w:pStyle w:val="ListParagraph"/>
        <w:rPr>
          <w:ins w:id="31" w:author="Ingalagondi, Raju S" w:date="2019-10-16T22:54:00Z"/>
          <w:rFonts w:ascii="Calibri" w:hAnsi="Calibri" w:cs="Calibri"/>
        </w:rPr>
      </w:pPr>
      <w:ins w:id="32" w:author="Ingalagondi, Raju S" w:date="2019-10-16T22:31:00Z">
        <w:r>
          <w:rPr>
            <w:rFonts w:ascii="Calibri" w:hAnsi="Calibri" w:cs="Calibri"/>
          </w:rPr>
          <w:t>Once the failover is successfully completed the script still continues to run and keep monitoring for critical alerts</w:t>
        </w:r>
        <w:r w:rsidR="001453C3">
          <w:rPr>
            <w:rFonts w:ascii="Calibri" w:hAnsi="Calibri" w:cs="Calibri"/>
          </w:rPr>
          <w:t>.</w:t>
        </w:r>
      </w:ins>
    </w:p>
    <w:p w14:paraId="4448516C" w14:textId="77777777" w:rsidR="00F57419" w:rsidRDefault="00F57419" w:rsidP="008A42C7">
      <w:pPr>
        <w:pStyle w:val="ListParagraph"/>
        <w:rPr>
          <w:ins w:id="33" w:author="Ingalagondi, Raju S" w:date="2019-10-16T22:31:00Z"/>
          <w:rFonts w:ascii="Calibri" w:hAnsi="Calibri" w:cs="Calibri"/>
        </w:rPr>
      </w:pPr>
    </w:p>
    <w:p w14:paraId="6B439277" w14:textId="6D2F1C31" w:rsidR="001453C3" w:rsidRDefault="00204F73" w:rsidP="008A42C7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Now failed</w:t>
      </w:r>
      <w:ins w:id="34" w:author="Ingalagondi, Raju S" w:date="2019-10-16T22:43:00Z">
        <w:r w:rsidR="001453C3">
          <w:rPr>
            <w:rFonts w:ascii="Calibri" w:hAnsi="Calibri" w:cs="Calibri"/>
          </w:rPr>
          <w:t xml:space="preserve"> </w:t>
        </w:r>
      </w:ins>
      <w:r>
        <w:rPr>
          <w:rFonts w:ascii="Calibri" w:hAnsi="Calibri" w:cs="Calibri"/>
        </w:rPr>
        <w:t xml:space="preserve">server </w:t>
      </w:r>
      <w:r w:rsidR="00F57419">
        <w:rPr>
          <w:rFonts w:ascii="Calibri" w:hAnsi="Calibri" w:cs="Calibri"/>
        </w:rPr>
        <w:t>acts as standby server but no failover occurs until it is fixed.</w:t>
      </w:r>
    </w:p>
    <w:p w14:paraId="435965F5" w14:textId="77777777" w:rsidR="00204F73" w:rsidRDefault="00204F73" w:rsidP="008A42C7">
      <w:pPr>
        <w:pStyle w:val="ListParagraph"/>
        <w:rPr>
          <w:rFonts w:ascii="Calibri" w:hAnsi="Calibri" w:cs="Calibri"/>
        </w:rPr>
      </w:pPr>
    </w:p>
    <w:p w14:paraId="57A9400B" w14:textId="40AC05F8" w:rsidR="00204F73" w:rsidRDefault="00204F73" w:rsidP="008A42C7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If any active hardware fails failover occurs if standby server is healthy else the error will be logged saying that “Aborted failover as the standby server was unhealthy”</w:t>
      </w:r>
    </w:p>
    <w:p w14:paraId="0999251C" w14:textId="77777777" w:rsidR="00F57419" w:rsidRPr="00C56C15" w:rsidRDefault="00F57419" w:rsidP="008A42C7">
      <w:pPr>
        <w:pStyle w:val="ListParagraph"/>
        <w:rPr>
          <w:rFonts w:ascii="Calibri" w:hAnsi="Calibri" w:cs="Calibri"/>
          <w:vertAlign w:val="subscript"/>
        </w:rPr>
      </w:pPr>
    </w:p>
    <w:p w14:paraId="25BF1C86" w14:textId="2FB603D1" w:rsidR="00F57419" w:rsidRDefault="00F57419" w:rsidP="008A42C7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 xml:space="preserve">Script can also be run as </w:t>
      </w:r>
      <w:proofErr w:type="spellStart"/>
      <w:r>
        <w:rPr>
          <w:rFonts w:ascii="Calibri" w:hAnsi="Calibri" w:cs="Calibri"/>
        </w:rPr>
        <w:t>linux</w:t>
      </w:r>
      <w:proofErr w:type="spellEnd"/>
      <w:r>
        <w:rPr>
          <w:rFonts w:ascii="Calibri" w:hAnsi="Calibri" w:cs="Calibri"/>
        </w:rPr>
        <w:t xml:space="preserve"> s</w:t>
      </w:r>
      <w:bookmarkStart w:id="35" w:name="_GoBack"/>
      <w:bookmarkEnd w:id="35"/>
      <w:r>
        <w:rPr>
          <w:rFonts w:ascii="Calibri" w:hAnsi="Calibri" w:cs="Calibri"/>
        </w:rPr>
        <w:t>ervice.</w:t>
      </w:r>
    </w:p>
    <w:p w14:paraId="0BD78E56" w14:textId="77777777" w:rsidR="008A42C7" w:rsidRPr="00324E1B" w:rsidRDefault="008A42C7" w:rsidP="008A42C7">
      <w:pPr>
        <w:pStyle w:val="ListParagraph"/>
        <w:rPr>
          <w:rFonts w:ascii="Calibri" w:hAnsi="Calibri" w:cs="Calibri"/>
        </w:rPr>
      </w:pPr>
    </w:p>
    <w:p w14:paraId="677C3F4C" w14:textId="77777777" w:rsidR="008A42C7" w:rsidRPr="00324E1B" w:rsidRDefault="008A42C7" w:rsidP="008A42C7">
      <w:pPr>
        <w:pStyle w:val="ListParagraph"/>
        <w:rPr>
          <w:rFonts w:ascii="Calibri" w:hAnsi="Calibri" w:cs="Calibri"/>
        </w:rPr>
      </w:pPr>
    </w:p>
    <w:p w14:paraId="24954072" w14:textId="77777777" w:rsidR="008A42C7" w:rsidRDefault="008A42C7" w:rsidP="008A42C7">
      <w:pPr>
        <w:pStyle w:val="Heading1"/>
      </w:pPr>
      <w:bookmarkStart w:id="36" w:name="_Toc522013409"/>
      <w:bookmarkStart w:id="37" w:name="_Toc15976912"/>
      <w:r w:rsidRPr="00A83C67">
        <w:t>Troubleshooting / Extras:</w:t>
      </w:r>
      <w:bookmarkEnd w:id="36"/>
      <w:bookmarkEnd w:id="37"/>
    </w:p>
    <w:p w14:paraId="5725097D" w14:textId="1BA23A0B" w:rsidR="003E1971" w:rsidRPr="003E1971" w:rsidDel="003E5F3A" w:rsidRDefault="003E1971" w:rsidP="003E1971">
      <w:pPr>
        <w:pStyle w:val="ListParagraph"/>
        <w:numPr>
          <w:ilvl w:val="0"/>
          <w:numId w:val="21"/>
        </w:numPr>
        <w:rPr>
          <w:del w:id="38" w:author="Ingalagondi, Raju S" w:date="2019-10-16T22:29:00Z"/>
          <w:rStyle w:val="Hyperlink"/>
          <w:rFonts w:ascii="Calibri" w:hAnsi="Calibri" w:cs="Calibri"/>
          <w:sz w:val="20"/>
          <w:szCs w:val="20"/>
          <w:u w:val="none"/>
        </w:rPr>
      </w:pPr>
      <w:del w:id="39" w:author="Ingalagondi, Raju S" w:date="2019-10-16T22:29:00Z">
        <w:r w:rsidRPr="003E1971" w:rsidDel="003E5F3A">
          <w:rPr>
            <w:rStyle w:val="Hyperlink"/>
            <w:rFonts w:ascii="Calibri" w:hAnsi="Calibri" w:cs="Calibri"/>
            <w:sz w:val="20"/>
            <w:szCs w:val="20"/>
            <w:u w:val="none"/>
          </w:rPr>
          <w:delText xml:space="preserve">The script </w:delText>
        </w:r>
        <w:r w:rsidDel="003E5F3A">
          <w:rPr>
            <w:rStyle w:val="Hyperlink"/>
            <w:rFonts w:ascii="Calibri" w:hAnsi="Calibri" w:cs="Calibri"/>
            <w:sz w:val="20"/>
            <w:szCs w:val="20"/>
            <w:u w:val="none"/>
          </w:rPr>
          <w:delText>bundle also contains failback.py and its respective input failback_config Jason files incase you wish to migrate back from standbay node to primary node after the primary node is replace with fixed hardware.</w:delText>
        </w:r>
      </w:del>
    </w:p>
    <w:p w14:paraId="315FAD86" w14:textId="6F95AD74" w:rsidR="003E1971" w:rsidRPr="003E1971" w:rsidRDefault="003E1971" w:rsidP="003E1971">
      <w:pPr>
        <w:rPr>
          <w:rStyle w:val="Hyperlink"/>
          <w:rFonts w:ascii="Calibri" w:hAnsi="Calibri" w:cs="Calibri"/>
          <w:sz w:val="20"/>
          <w:szCs w:val="20"/>
        </w:rPr>
      </w:pPr>
    </w:p>
    <w:bookmarkEnd w:id="0"/>
    <w:bookmarkEnd w:id="1"/>
    <w:bookmarkEnd w:id="4"/>
    <w:bookmarkEnd w:id="5"/>
    <w:bookmarkEnd w:id="6"/>
    <w:bookmarkEnd w:id="7"/>
    <w:p w14:paraId="3E90C4AC" w14:textId="77777777" w:rsidR="003E1971" w:rsidRDefault="003E1971" w:rsidP="008A42C7">
      <w:pPr>
        <w:pStyle w:val="ListParagraph"/>
        <w:ind w:left="1080"/>
        <w:rPr>
          <w:rStyle w:val="Hyperlink"/>
          <w:rFonts w:ascii="Calibri" w:hAnsi="Calibri" w:cs="Calibri"/>
          <w:sz w:val="20"/>
          <w:szCs w:val="20"/>
        </w:rPr>
      </w:pPr>
    </w:p>
    <w:sectPr w:rsidR="003E1971" w:rsidSect="008A42C7">
      <w:headerReference w:type="even" r:id="rId35"/>
      <w:headerReference w:type="default" r:id="rId36"/>
      <w:footerReference w:type="even" r:id="rId37"/>
      <w:footerReference w:type="default" r:id="rId38"/>
      <w:footerReference w:type="first" r:id="rId39"/>
      <w:type w:val="continuous"/>
      <w:pgSz w:w="12240" w:h="15840" w:code="1"/>
      <w:pgMar w:top="720" w:right="720" w:bottom="720" w:left="720" w:header="360" w:footer="576" w:gutter="0"/>
      <w:cols w:space="720"/>
      <w:formProt w:val="0"/>
      <w:noEndnote/>
      <w:docGrid w:linePitch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1F2D00" w14:textId="77777777" w:rsidR="00A1036F" w:rsidRDefault="00A1036F">
      <w:r>
        <w:separator/>
      </w:r>
    </w:p>
    <w:p w14:paraId="550E3F6D" w14:textId="77777777" w:rsidR="00A1036F" w:rsidRDefault="00A1036F"/>
    <w:p w14:paraId="1EA41E0E" w14:textId="77777777" w:rsidR="00A1036F" w:rsidRDefault="00A1036F"/>
    <w:p w14:paraId="1921B051" w14:textId="77777777" w:rsidR="00A1036F" w:rsidRDefault="00A1036F"/>
    <w:p w14:paraId="3C75D3DD" w14:textId="77777777" w:rsidR="00A1036F" w:rsidRDefault="00A1036F"/>
    <w:p w14:paraId="0F4DA738" w14:textId="77777777" w:rsidR="00A1036F" w:rsidRDefault="00A1036F"/>
    <w:p w14:paraId="3114D255" w14:textId="77777777" w:rsidR="00A1036F" w:rsidRDefault="00A1036F"/>
    <w:p w14:paraId="06D5C932" w14:textId="77777777" w:rsidR="00A1036F" w:rsidRDefault="00A1036F"/>
  </w:endnote>
  <w:endnote w:type="continuationSeparator" w:id="0">
    <w:p w14:paraId="1993F3AD" w14:textId="77777777" w:rsidR="00A1036F" w:rsidRDefault="00A1036F">
      <w:r>
        <w:continuationSeparator/>
      </w:r>
    </w:p>
    <w:p w14:paraId="5BF7FF86" w14:textId="77777777" w:rsidR="00A1036F" w:rsidRDefault="00A1036F"/>
    <w:p w14:paraId="5412A30D" w14:textId="77777777" w:rsidR="00A1036F" w:rsidRDefault="00A1036F"/>
    <w:p w14:paraId="6A060EB9" w14:textId="77777777" w:rsidR="00A1036F" w:rsidRDefault="00A1036F"/>
    <w:p w14:paraId="056FC9B8" w14:textId="77777777" w:rsidR="00A1036F" w:rsidRDefault="00A1036F"/>
    <w:p w14:paraId="2C9A4AA6" w14:textId="77777777" w:rsidR="00A1036F" w:rsidRDefault="00A1036F"/>
    <w:p w14:paraId="362E7BA0" w14:textId="77777777" w:rsidR="00A1036F" w:rsidRDefault="00A1036F"/>
    <w:p w14:paraId="3049813E" w14:textId="77777777" w:rsidR="00A1036F" w:rsidRDefault="00A103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tric Light">
    <w:altName w:val="Arial"/>
    <w:charset w:val="00"/>
    <w:family w:val="auto"/>
    <w:pitch w:val="variable"/>
    <w:sig w:usb0="00000007" w:usb1="00000000" w:usb2="00000000" w:usb3="00000000" w:csb0="00000093" w:csb1="00000000"/>
  </w:font>
  <w:font w:name="HP Simplified Light">
    <w:altName w:val="Arial"/>
    <w:charset w:val="00"/>
    <w:family w:val="swiss"/>
    <w:pitch w:val="variable"/>
    <w:sig w:usb0="00000001" w:usb1="5000205B" w:usb2="00000000" w:usb3="00000000" w:csb0="00000093" w:csb1="00000000"/>
  </w:font>
  <w:font w:name="HP Simplified">
    <w:altName w:val="Arial"/>
    <w:charset w:val="00"/>
    <w:family w:val="swiss"/>
    <w:pitch w:val="variable"/>
    <w:sig w:usb0="00000001" w:usb1="5000205B" w:usb2="00000000" w:usb3="00000000" w:csb0="00000093" w:csb1="00000000"/>
  </w:font>
  <w:font w:name="MetricHPE-Light">
    <w:altName w:val="Times New Roman"/>
    <w:panose1 w:val="020B0303030202060203"/>
    <w:charset w:val="00"/>
    <w:family w:val="roman"/>
    <w:pitch w:val="default"/>
  </w:font>
  <w:font w:name="MetricHPE-Bold">
    <w:altName w:val="Times New Roman"/>
    <w:panose1 w:val="020B0803030202060203"/>
    <w:charset w:val="00"/>
    <w:family w:val="roman"/>
    <w:pitch w:val="default"/>
  </w:font>
  <w:font w:name="MetricHPE-Medium">
    <w:altName w:val="Times New Roman"/>
    <w:panose1 w:val="020B0603030202060203"/>
    <w:charset w:val="00"/>
    <w:family w:val="roman"/>
    <w:pitch w:val="default"/>
  </w:font>
  <w:font w:name="MetricHPE-Regular">
    <w:altName w:val="Times New Roman"/>
    <w:panose1 w:val="020B0503030202060203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tricHPE-Semibold">
    <w:panose1 w:val="020B0703030202060203"/>
    <w:charset w:val="00"/>
    <w:family w:val="roman"/>
    <w:pitch w:val="default"/>
  </w:font>
  <w:font w:name="Metric Bold">
    <w:altName w:val="Arial"/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plePro-Light">
    <w:altName w:val="MS Gothic"/>
    <w:panose1 w:val="00000000000000000000"/>
    <w:charset w:val="00"/>
    <w:family w:val="modern"/>
    <w:notTrueType/>
    <w:pitch w:val="fixed"/>
    <w:sig w:usb0="00000001" w:usb1="4000204A" w:usb2="00000000" w:usb3="00000000" w:csb0="00000093" w:csb1="00000000"/>
  </w:font>
  <w:font w:name="MetricHPE Semibold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SimplePro">
    <w:altName w:val="Courier New"/>
    <w:panose1 w:val="00000000000000000000"/>
    <w:charset w:val="00"/>
    <w:family w:val="modern"/>
    <w:notTrueType/>
    <w:pitch w:val="fixed"/>
    <w:sig w:usb0="00000001" w:usb1="40002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etricHPE Light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SimplePro-Bold">
    <w:altName w:val="Courier New"/>
    <w:charset w:val="00"/>
    <w:family w:val="modern"/>
    <w:pitch w:val="fixed"/>
    <w:sig w:usb0="00000001" w:usb1="4000204A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C5C22F7F-5196-493E-A0CB-0D104373D1C3}"/>
    <w:embedBold r:id="rId7" w:fontKey="{10DA0EF1-8C53-4A34-A40E-1221D1ADD40E}"/>
    <w:embedItalic r:id="rId8" w:fontKey="{1EF93EB6-E1F2-4FC6-BB11-E9C66592AF27}"/>
    <w:embedBoldItalic r:id="rId9" w:fontKey="{B4958F0B-9666-4A72-9394-7EB42B8AF576}"/>
  </w:font>
  <w:font w:name="MetricHPE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02091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C0370F" w14:textId="77777777" w:rsidR="009428DD" w:rsidRDefault="009428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C03710" w14:textId="77777777" w:rsidR="009428DD" w:rsidRDefault="009428DD" w:rsidP="00AB6307">
    <w:pPr>
      <w:ind w:left="-18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11" w14:textId="77777777" w:rsidR="009428DD" w:rsidRPr="006375AE" w:rsidRDefault="009428DD" w:rsidP="00022B19">
    <w:pPr>
      <w:pStyle w:val="PageNumbers"/>
    </w:pPr>
  </w:p>
  <w:p w14:paraId="6EC03712" w14:textId="77777777" w:rsidR="009428DD" w:rsidRPr="00AE7069" w:rsidRDefault="009428DD" w:rsidP="00344708">
    <w:pPr>
      <w:pStyle w:val="PageNumbers"/>
      <w:ind w:right="-172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9624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C03716" w14:textId="77777777" w:rsidR="009428DD" w:rsidRDefault="009428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C03717" w14:textId="77777777" w:rsidR="009428DD" w:rsidRDefault="009428DD" w:rsidP="00AB6307">
    <w:pPr>
      <w:ind w:left="-180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18" w14:textId="77777777" w:rsidR="009428DD" w:rsidRPr="006375AE" w:rsidRDefault="009428DD" w:rsidP="00022B19">
    <w:pPr>
      <w:pStyle w:val="PageNumbers"/>
    </w:pPr>
  </w:p>
  <w:p w14:paraId="6EC03719" w14:textId="77777777" w:rsidR="009428DD" w:rsidRPr="00AE7069" w:rsidRDefault="009428DD" w:rsidP="00344708">
    <w:pPr>
      <w:pStyle w:val="PageNumbers"/>
      <w:ind w:right="-1728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28" w14:textId="77777777" w:rsidR="009428DD" w:rsidRPr="00C23912" w:rsidRDefault="009428DD" w:rsidP="00C23912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9169713"/>
      <w:placeholder>
        <w:docPart w:val="F695CEFC2407429DA8FD14B7D39E0277"/>
      </w:placeholder>
      <w:temporary/>
      <w:showingPlcHdr/>
      <w15:appearance w15:val="hidden"/>
    </w:sdtPr>
    <w:sdtEndPr/>
    <w:sdtContent>
      <w:p w14:paraId="2837CAF8" w14:textId="77777777" w:rsidR="008A42C7" w:rsidRDefault="008A42C7">
        <w:pPr>
          <w:pStyle w:val="Footer"/>
        </w:pPr>
        <w:r>
          <w:t>[Type here]</w:t>
        </w:r>
      </w:p>
    </w:sdtContent>
  </w:sdt>
  <w:p w14:paraId="6EC03742" w14:textId="77777777" w:rsidR="009428DD" w:rsidRPr="007D7BA2" w:rsidRDefault="009428DD" w:rsidP="007D7BA2">
    <w:pPr>
      <w:pStyle w:val="Footer"/>
      <w:rPr>
        <w:sz w:val="2"/>
        <w:szCs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43" w14:textId="77777777" w:rsidR="009428DD" w:rsidRPr="00C23912" w:rsidRDefault="009428DD" w:rsidP="00C239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4A6F0B" w14:textId="77777777" w:rsidR="00A1036F" w:rsidRDefault="00A1036F"/>
    <w:p w14:paraId="7192FFB7" w14:textId="77777777" w:rsidR="00A1036F" w:rsidRDefault="00A1036F"/>
    <w:p w14:paraId="2F690019" w14:textId="77777777" w:rsidR="00A1036F" w:rsidRDefault="00A1036F"/>
    <w:p w14:paraId="6A359938" w14:textId="77777777" w:rsidR="00A1036F" w:rsidRDefault="00A1036F"/>
  </w:footnote>
  <w:footnote w:type="continuationSeparator" w:id="0">
    <w:p w14:paraId="38FD81BC" w14:textId="77777777" w:rsidR="00A1036F" w:rsidRDefault="00A1036F">
      <w:r>
        <w:continuationSeparator/>
      </w:r>
    </w:p>
    <w:p w14:paraId="7066D905" w14:textId="77777777" w:rsidR="00A1036F" w:rsidRDefault="00A1036F"/>
    <w:p w14:paraId="34A078D9" w14:textId="77777777" w:rsidR="00A1036F" w:rsidRDefault="00A1036F"/>
    <w:p w14:paraId="0B48E331" w14:textId="77777777" w:rsidR="00A1036F" w:rsidRDefault="00A1036F"/>
    <w:p w14:paraId="064097C9" w14:textId="77777777" w:rsidR="00A1036F" w:rsidRDefault="00A1036F"/>
    <w:p w14:paraId="770BAA58" w14:textId="77777777" w:rsidR="00A1036F" w:rsidRDefault="00A1036F"/>
    <w:p w14:paraId="1592F83E" w14:textId="77777777" w:rsidR="00A1036F" w:rsidRDefault="00A1036F"/>
    <w:p w14:paraId="424A292E" w14:textId="77777777" w:rsidR="00A1036F" w:rsidRDefault="00A1036F"/>
  </w:footnote>
  <w:footnote w:type="continuationNotice" w:id="1">
    <w:p w14:paraId="44A7B6E2" w14:textId="77777777" w:rsidR="00A1036F" w:rsidRDefault="00A1036F"/>
    <w:p w14:paraId="711FDD81" w14:textId="77777777" w:rsidR="00A1036F" w:rsidRDefault="00A1036F"/>
    <w:p w14:paraId="6E81A328" w14:textId="77777777" w:rsidR="00A1036F" w:rsidRDefault="00A1036F"/>
    <w:p w14:paraId="7E5D3B20" w14:textId="77777777" w:rsidR="00A1036F" w:rsidRDefault="00A1036F"/>
    <w:p w14:paraId="59B235BB" w14:textId="77777777" w:rsidR="00A1036F" w:rsidRDefault="00A1036F"/>
    <w:p w14:paraId="24C4318F" w14:textId="77777777" w:rsidR="00A1036F" w:rsidRDefault="00A1036F"/>
    <w:p w14:paraId="15AE00A3" w14:textId="77777777" w:rsidR="00A1036F" w:rsidRDefault="00A1036F"/>
    <w:p w14:paraId="4F5B1DD8" w14:textId="77777777" w:rsidR="00A1036F" w:rsidRDefault="00A1036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0D" w14:textId="77777777" w:rsidR="009428DD" w:rsidRPr="009F2FD1" w:rsidRDefault="009428DD" w:rsidP="009F2FD1">
    <w:pPr>
      <w:pStyle w:val="MISCTitleDescriptorinheader10pt"/>
    </w:pPr>
    <w:r w:rsidRPr="009F2FD1">
      <w:t>Technical white paper</w:t>
    </w:r>
    <w:r>
      <w:t xml:space="preserve"> </w:t>
    </w:r>
    <w:r w:rsidRPr="009F2FD1">
      <w:t>Descriptor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0E" w14:textId="77777777" w:rsidR="009428DD" w:rsidRPr="00A57997" w:rsidRDefault="009428DD" w:rsidP="00B81983">
    <w:pPr>
      <w:pStyle w:val="CoverSubtitle"/>
      <w:tabs>
        <w:tab w:val="right" w:pos="10710"/>
      </w:tabs>
      <w:spacing w:after="0" w:line="240" w:lineRule="auto"/>
      <w:ind w:left="0" w:right="54"/>
      <w:rPr>
        <w:rFonts w:ascii="SimplePro" w:hAnsi="SimplePro"/>
        <w:sz w:val="18"/>
      </w:rPr>
    </w:pPr>
    <w:r>
      <w:rPr>
        <w:rStyle w:val="CoverDocumentType10ptChar"/>
      </w:rPr>
      <w:t>Document type</w:t>
    </w:r>
    <w:r>
      <w:rPr>
        <w:rStyle w:val="CoverDocumentType10ptChar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13" w14:textId="77777777" w:rsidR="009428DD" w:rsidRDefault="009428DD">
    <w:pPr>
      <w:pStyle w:val="Header"/>
    </w:pPr>
    <w:r w:rsidRPr="006B5759">
      <w:rPr>
        <w:noProof/>
      </w:rPr>
      <w:drawing>
        <wp:anchor distT="0" distB="0" distL="114300" distR="114300" simplePos="0" relativeHeight="251681792" behindDoc="1" locked="0" layoutInCell="1" allowOverlap="1" wp14:anchorId="6EC03744" wp14:editId="6EC03745">
          <wp:simplePos x="0" y="0"/>
          <wp:positionH relativeFrom="margin">
            <wp:posOffset>-115001</wp:posOffset>
          </wp:positionH>
          <wp:positionV relativeFrom="paragraph">
            <wp:posOffset>124818</wp:posOffset>
          </wp:positionV>
          <wp:extent cx="6865838" cy="10012941"/>
          <wp:effectExtent l="0" t="0" r="0" b="762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varadanb\Desktop\Untitled-3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76748" cy="100288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14" w14:textId="77777777" w:rsidR="009428DD" w:rsidRPr="009F2FD1" w:rsidRDefault="009428DD" w:rsidP="009F2FD1">
    <w:pPr>
      <w:pStyle w:val="MISCTitleDescriptorinheader10pt"/>
    </w:pPr>
    <w:r w:rsidRPr="009F2FD1">
      <w:t>Technical white paper</w:t>
    </w:r>
    <w:r>
      <w:t xml:space="preserve"> </w:t>
    </w:r>
    <w:r w:rsidRPr="009F2FD1">
      <w:t>Descriptor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569760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FEDF0BE" w14:textId="089D3B9B" w:rsidR="009428DD" w:rsidRDefault="009428D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4823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6EC03715" w14:textId="5A426372" w:rsidR="009428DD" w:rsidRPr="00A57997" w:rsidRDefault="009428DD" w:rsidP="00C427ED">
    <w:pPr>
      <w:pStyle w:val="CoverSubtitle"/>
      <w:tabs>
        <w:tab w:val="right" w:pos="10710"/>
      </w:tabs>
      <w:spacing w:before="240" w:after="0" w:line="240" w:lineRule="auto"/>
      <w:ind w:left="0" w:right="58"/>
      <w:rPr>
        <w:rFonts w:ascii="SimplePro" w:hAnsi="SimplePro"/>
        <w:sz w:val="18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313029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8546A4C" w14:textId="3FFEDF61" w:rsidR="00DC6CFA" w:rsidRDefault="00DC6CF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741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C0371A" w14:textId="3BB62C31" w:rsidR="009428DD" w:rsidRDefault="009428DD" w:rsidP="00C427ED">
    <w:pPr>
      <w:pStyle w:val="Header"/>
      <w:spacing w:before="24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22" w14:textId="77777777" w:rsidR="009428DD" w:rsidRDefault="009428DD" w:rsidP="008E412C">
    <w:pPr>
      <w:pStyle w:val="MISCTitleDescriptorinheader11ptLight"/>
    </w:pPr>
    <w:r w:rsidRPr="00793BF0">
      <w:t>Technical white paper</w:t>
    </w:r>
    <w:r w:rsidRPr="00F40566">
      <w:t xml:space="preserve"> Product, solution, or service</w:t>
    </w:r>
  </w:p>
  <w:p w14:paraId="6EC03723" w14:textId="77777777" w:rsidR="009428DD" w:rsidRDefault="009428DD"/>
  <w:p w14:paraId="6EC03724" w14:textId="77777777" w:rsidR="009428DD" w:rsidRDefault="009428DD"/>
  <w:p w14:paraId="6EC03725" w14:textId="77777777" w:rsidR="009428DD" w:rsidRDefault="009428DD"/>
  <w:p w14:paraId="6EC03726" w14:textId="77777777" w:rsidR="009428DD" w:rsidRDefault="009428DD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03727" w14:textId="2F6DDC89" w:rsidR="009428DD" w:rsidRPr="00022C9C" w:rsidRDefault="009428DD" w:rsidP="00022C9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3943B8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566104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8FC2D3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9A40CD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7004C0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EF8545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9869F7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4D2787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9C08EC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3CDC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515E0F"/>
    <w:multiLevelType w:val="hybridMultilevel"/>
    <w:tmpl w:val="C4D6FC46"/>
    <w:lvl w:ilvl="0" w:tplc="841243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3A74859"/>
    <w:multiLevelType w:val="hybridMultilevel"/>
    <w:tmpl w:val="7D3E21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8342D3"/>
    <w:multiLevelType w:val="hybridMultilevel"/>
    <w:tmpl w:val="3D7AEF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897514"/>
    <w:multiLevelType w:val="hybridMultilevel"/>
    <w:tmpl w:val="BA96B74C"/>
    <w:lvl w:ilvl="0" w:tplc="DB4C9F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A2022D7"/>
    <w:multiLevelType w:val="hybridMultilevel"/>
    <w:tmpl w:val="0952E566"/>
    <w:lvl w:ilvl="0" w:tplc="FE2C99AA">
      <w:start w:val="1"/>
      <w:numFmt w:val="bullet"/>
      <w:pStyle w:val="BulletLevel2"/>
      <w:lvlText w:val="–"/>
      <w:lvlJc w:val="left"/>
      <w:pPr>
        <w:tabs>
          <w:tab w:val="num" w:pos="457"/>
        </w:tabs>
        <w:ind w:left="457" w:hanging="187"/>
      </w:pPr>
      <w:rPr>
        <w:rFonts w:ascii="Metric Light" w:hAnsi="Metric Light" w:hint="default"/>
        <w:color w:val="auto"/>
        <w:sz w:val="20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15" w15:restartNumberingAfterBreak="0">
    <w:nsid w:val="0E8A7DFB"/>
    <w:multiLevelType w:val="hybridMultilevel"/>
    <w:tmpl w:val="675487DE"/>
    <w:lvl w:ilvl="0" w:tplc="F80A5D08">
      <w:numFmt w:val="bullet"/>
      <w:pStyle w:val="TableBullet8pt"/>
      <w:lvlText w:val="•"/>
      <w:lvlJc w:val="left"/>
      <w:pPr>
        <w:ind w:left="360" w:hanging="360"/>
      </w:pPr>
      <w:rPr>
        <w:rFonts w:ascii="Metric Light" w:hAnsi="Metric Light" w:cs="Times New Roman" w:hint="default"/>
        <w:b w:val="0"/>
        <w:i w:val="0"/>
        <w:color w:val="auto"/>
        <w:spacing w:val="0"/>
        <w:w w:val="100"/>
        <w:kern w:val="20"/>
        <w:position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7D2176"/>
    <w:multiLevelType w:val="hybridMultilevel"/>
    <w:tmpl w:val="C55AAD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BD32A7D"/>
    <w:multiLevelType w:val="hybridMultilevel"/>
    <w:tmpl w:val="B3D2F3A6"/>
    <w:lvl w:ilvl="0" w:tplc="BEBCD8E8">
      <w:start w:val="1"/>
      <w:numFmt w:val="upperRoman"/>
      <w:pStyle w:val="NumberedList-Level3"/>
      <w:lvlText w:val="%1."/>
      <w:lvlJc w:val="right"/>
      <w:pPr>
        <w:tabs>
          <w:tab w:val="num" w:pos="806"/>
        </w:tabs>
        <w:ind w:left="806" w:hanging="18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18" w15:restartNumberingAfterBreak="0">
    <w:nsid w:val="3FB71F60"/>
    <w:multiLevelType w:val="multilevel"/>
    <w:tmpl w:val="BBC62E76"/>
    <w:lvl w:ilvl="0">
      <w:start w:val="1"/>
      <w:numFmt w:val="bullet"/>
      <w:pStyle w:val="BulletLevel1"/>
      <w:lvlText w:val="•"/>
      <w:lvlJc w:val="left"/>
      <w:pPr>
        <w:ind w:left="187" w:hanging="187"/>
      </w:pPr>
      <w:rPr>
        <w:rFonts w:ascii="Metric Light" w:hAnsi="Metric Light" w:hint="default"/>
        <w:b w:val="0"/>
        <w:i w:val="0"/>
        <w:color w:val="auto"/>
        <w:spacing w:val="0"/>
        <w:w w:val="100"/>
        <w:kern w:val="20"/>
        <w:position w:val="0"/>
        <w:sz w:val="20"/>
      </w:rPr>
    </w:lvl>
    <w:lvl w:ilvl="1">
      <w:start w:val="1"/>
      <w:numFmt w:val="bullet"/>
      <w:lvlText w:val="–"/>
      <w:lvlJc w:val="left"/>
      <w:pPr>
        <w:tabs>
          <w:tab w:val="num" w:pos="374"/>
        </w:tabs>
        <w:ind w:left="374" w:hanging="187"/>
      </w:pPr>
      <w:rPr>
        <w:rFonts w:ascii="HP Simplified Light" w:hAnsi="HP Simplified Light" w:hint="default"/>
      </w:rPr>
    </w:lvl>
    <w:lvl w:ilvl="2">
      <w:start w:val="1"/>
      <w:numFmt w:val="bullet"/>
      <w:lvlText w:val="•"/>
      <w:lvlJc w:val="left"/>
      <w:pPr>
        <w:tabs>
          <w:tab w:val="num" w:pos="562"/>
        </w:tabs>
        <w:ind w:left="562" w:hanging="188"/>
      </w:pPr>
      <w:rPr>
        <w:rFonts w:ascii="HP Simplified" w:hAnsi="HP Simplified" w:hint="default"/>
        <w:color w:val="auto"/>
        <w:sz w:val="16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EB696C"/>
    <w:multiLevelType w:val="hybridMultilevel"/>
    <w:tmpl w:val="FED62412"/>
    <w:lvl w:ilvl="0" w:tplc="4BFC9B94">
      <w:start w:val="1"/>
      <w:numFmt w:val="lowerLetter"/>
      <w:pStyle w:val="NumberedList-Level2"/>
      <w:lvlText w:val="%1."/>
      <w:lvlJc w:val="left"/>
      <w:pPr>
        <w:tabs>
          <w:tab w:val="num" w:pos="547"/>
        </w:tabs>
        <w:ind w:left="547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FA1590"/>
    <w:multiLevelType w:val="hybridMultilevel"/>
    <w:tmpl w:val="5CEA0200"/>
    <w:lvl w:ilvl="0" w:tplc="08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A10FB5"/>
    <w:multiLevelType w:val="multilevel"/>
    <w:tmpl w:val="8C5E7992"/>
    <w:lvl w:ilvl="0">
      <w:start w:val="1"/>
      <w:numFmt w:val="decimal"/>
      <w:pStyle w:val="NumberedList-Level1"/>
      <w:lvlText w:val="%1."/>
      <w:lvlJc w:val="left"/>
      <w:pPr>
        <w:tabs>
          <w:tab w:val="num" w:pos="259"/>
        </w:tabs>
        <w:ind w:left="259" w:hanging="259"/>
      </w:pPr>
      <w:rPr>
        <w:rFonts w:hint="default"/>
        <w:sz w:val="18"/>
      </w:rPr>
    </w:lvl>
    <w:lvl w:ilvl="1">
      <w:start w:val="1"/>
      <w:numFmt w:val="upperLetter"/>
      <w:lvlText w:val="%2."/>
      <w:lvlJc w:val="left"/>
      <w:pPr>
        <w:tabs>
          <w:tab w:val="num" w:pos="2173"/>
        </w:tabs>
        <w:ind w:left="2533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2893"/>
        </w:tabs>
        <w:ind w:left="2893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693"/>
        </w:tabs>
        <w:ind w:left="469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5413"/>
        </w:tabs>
        <w:ind w:left="541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33"/>
        </w:tabs>
        <w:ind w:left="613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53"/>
        </w:tabs>
        <w:ind w:left="685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573"/>
        </w:tabs>
        <w:ind w:left="757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293"/>
        </w:tabs>
        <w:ind w:left="8293" w:hanging="180"/>
      </w:pPr>
      <w:rPr>
        <w:rFonts w:hint="default"/>
      </w:rPr>
    </w:lvl>
  </w:abstractNum>
  <w:abstractNum w:abstractNumId="22" w15:restartNumberingAfterBreak="0">
    <w:nsid w:val="541C6DB0"/>
    <w:multiLevelType w:val="hybridMultilevel"/>
    <w:tmpl w:val="8BBE87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705229F"/>
    <w:multiLevelType w:val="hybridMultilevel"/>
    <w:tmpl w:val="484A92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8A7281"/>
    <w:multiLevelType w:val="hybridMultilevel"/>
    <w:tmpl w:val="2760ECAC"/>
    <w:lvl w:ilvl="0" w:tplc="579A3852">
      <w:numFmt w:val="bullet"/>
      <w:pStyle w:val="TableEndash8pt"/>
      <w:lvlText w:val="–"/>
      <w:lvlJc w:val="left"/>
      <w:pPr>
        <w:ind w:left="562" w:hanging="360"/>
      </w:pPr>
      <w:rPr>
        <w:rFonts w:ascii="HP Simplified Light" w:hAnsi="HP Simplified Light" w:hint="default"/>
        <w:b w:val="0"/>
        <w:i w:val="0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0C4E8F"/>
    <w:multiLevelType w:val="hybridMultilevel"/>
    <w:tmpl w:val="BB00A294"/>
    <w:lvl w:ilvl="0" w:tplc="06F6609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FC303B"/>
    <w:multiLevelType w:val="hybridMultilevel"/>
    <w:tmpl w:val="1D9069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9A33405"/>
    <w:multiLevelType w:val="hybridMultilevel"/>
    <w:tmpl w:val="0DA2760C"/>
    <w:lvl w:ilvl="0" w:tplc="21C0120E">
      <w:start w:val="1"/>
      <w:numFmt w:val="bullet"/>
      <w:pStyle w:val="BulletLevel3"/>
      <w:lvlText w:val=""/>
      <w:lvlJc w:val="left"/>
      <w:pPr>
        <w:ind w:left="1298" w:hanging="36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4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9"/>
  </w:num>
  <w:num w:numId="16">
    <w:abstractNumId w:val="17"/>
  </w:num>
  <w:num w:numId="17">
    <w:abstractNumId w:val="27"/>
  </w:num>
  <w:num w:numId="18">
    <w:abstractNumId w:val="14"/>
  </w:num>
  <w:num w:numId="19">
    <w:abstractNumId w:val="12"/>
  </w:num>
  <w:num w:numId="20">
    <w:abstractNumId w:val="23"/>
  </w:num>
  <w:num w:numId="21">
    <w:abstractNumId w:val="10"/>
  </w:num>
  <w:num w:numId="22">
    <w:abstractNumId w:val="13"/>
  </w:num>
  <w:num w:numId="23">
    <w:abstractNumId w:val="20"/>
  </w:num>
  <w:num w:numId="24">
    <w:abstractNumId w:val="16"/>
  </w:num>
  <w:num w:numId="25">
    <w:abstractNumId w:val="25"/>
  </w:num>
  <w:num w:numId="26">
    <w:abstractNumId w:val="22"/>
  </w:num>
  <w:num w:numId="27">
    <w:abstractNumId w:val="11"/>
  </w:num>
  <w:num w:numId="28">
    <w:abstractNumId w:val="26"/>
  </w:num>
  <w:numIdMacAtCleanup w:val="2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Ingalagondi, Raju S">
    <w15:presenceInfo w15:providerId="AD" w15:userId="S-1-5-21-1343024091-879983540-725345543-2620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hideSpellingErrors/>
  <w:hideGrammaticalErrors/>
  <w:proofState w:spelling="clean" w:grammar="clean"/>
  <w:attachedTemplate r:id="rId1"/>
  <w:stylePaneFormatFilter w:val="3821" w:allStyles="1" w:customStyles="0" w:latentStyles="0" w:stylesInUse="0" w:headingStyles="1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720"/>
  <w:drawingGridHorizontalSpacing w:val="90"/>
  <w:drawingGridVerticalSpacing w:val="1829"/>
  <w:displayHorizontalDrawingGridEvery w:val="2"/>
  <w:noPunctuationKerning/>
  <w:characterSpacingControl w:val="doNotCompress"/>
  <w:hdrShapeDefaults>
    <o:shapedefaults v:ext="edit" spidmax="2049" style="mso-position-horizontal-relative:page;mso-position-vertical-relative:page" fill="f" fillcolor="white">
      <v:fill color="white" on="f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1E0"/>
    <w:rsid w:val="00000057"/>
    <w:rsid w:val="000009A0"/>
    <w:rsid w:val="00000AA1"/>
    <w:rsid w:val="00000CD5"/>
    <w:rsid w:val="00001924"/>
    <w:rsid w:val="000019A8"/>
    <w:rsid w:val="00002B7B"/>
    <w:rsid w:val="00003C83"/>
    <w:rsid w:val="0000505D"/>
    <w:rsid w:val="00006885"/>
    <w:rsid w:val="00007117"/>
    <w:rsid w:val="000072D4"/>
    <w:rsid w:val="000101A8"/>
    <w:rsid w:val="0001026E"/>
    <w:rsid w:val="00010CB3"/>
    <w:rsid w:val="0001262C"/>
    <w:rsid w:val="00012748"/>
    <w:rsid w:val="00012F28"/>
    <w:rsid w:val="00013071"/>
    <w:rsid w:val="00013430"/>
    <w:rsid w:val="0001368B"/>
    <w:rsid w:val="00014208"/>
    <w:rsid w:val="00014C4A"/>
    <w:rsid w:val="00015C42"/>
    <w:rsid w:val="00015EF5"/>
    <w:rsid w:val="0001689B"/>
    <w:rsid w:val="00016FEB"/>
    <w:rsid w:val="00017251"/>
    <w:rsid w:val="00017D27"/>
    <w:rsid w:val="00017E34"/>
    <w:rsid w:val="000204E4"/>
    <w:rsid w:val="00021114"/>
    <w:rsid w:val="00021399"/>
    <w:rsid w:val="0002155D"/>
    <w:rsid w:val="00021623"/>
    <w:rsid w:val="00021665"/>
    <w:rsid w:val="000220ED"/>
    <w:rsid w:val="00022B19"/>
    <w:rsid w:val="00022C9C"/>
    <w:rsid w:val="0002325F"/>
    <w:rsid w:val="000246CF"/>
    <w:rsid w:val="00024F72"/>
    <w:rsid w:val="00025A25"/>
    <w:rsid w:val="00025F98"/>
    <w:rsid w:val="00026529"/>
    <w:rsid w:val="0002656F"/>
    <w:rsid w:val="00026767"/>
    <w:rsid w:val="00026B02"/>
    <w:rsid w:val="000273A2"/>
    <w:rsid w:val="000273E8"/>
    <w:rsid w:val="00027C79"/>
    <w:rsid w:val="00027F04"/>
    <w:rsid w:val="000301D9"/>
    <w:rsid w:val="00030F77"/>
    <w:rsid w:val="000313C4"/>
    <w:rsid w:val="00033E37"/>
    <w:rsid w:val="00033F4A"/>
    <w:rsid w:val="000342C4"/>
    <w:rsid w:val="00034630"/>
    <w:rsid w:val="00035ECF"/>
    <w:rsid w:val="00036336"/>
    <w:rsid w:val="00036BFD"/>
    <w:rsid w:val="00037FC8"/>
    <w:rsid w:val="00040CA5"/>
    <w:rsid w:val="00041069"/>
    <w:rsid w:val="00041A1C"/>
    <w:rsid w:val="00041B38"/>
    <w:rsid w:val="00041DA4"/>
    <w:rsid w:val="000421A1"/>
    <w:rsid w:val="00042EC5"/>
    <w:rsid w:val="0004331B"/>
    <w:rsid w:val="000437D2"/>
    <w:rsid w:val="0004466F"/>
    <w:rsid w:val="00044FA4"/>
    <w:rsid w:val="00045200"/>
    <w:rsid w:val="00045494"/>
    <w:rsid w:val="000455AE"/>
    <w:rsid w:val="00046154"/>
    <w:rsid w:val="00046502"/>
    <w:rsid w:val="00046BE7"/>
    <w:rsid w:val="00047841"/>
    <w:rsid w:val="00047858"/>
    <w:rsid w:val="00047C01"/>
    <w:rsid w:val="00047D3E"/>
    <w:rsid w:val="0005022F"/>
    <w:rsid w:val="000504C8"/>
    <w:rsid w:val="000505D7"/>
    <w:rsid w:val="00051B9E"/>
    <w:rsid w:val="00051DD2"/>
    <w:rsid w:val="000527B2"/>
    <w:rsid w:val="00052ED1"/>
    <w:rsid w:val="00053765"/>
    <w:rsid w:val="00053B10"/>
    <w:rsid w:val="00054FFF"/>
    <w:rsid w:val="00055B9E"/>
    <w:rsid w:val="000561A7"/>
    <w:rsid w:val="00056946"/>
    <w:rsid w:val="00056D05"/>
    <w:rsid w:val="000570F2"/>
    <w:rsid w:val="000573B6"/>
    <w:rsid w:val="00057A1C"/>
    <w:rsid w:val="00057DF8"/>
    <w:rsid w:val="0006032E"/>
    <w:rsid w:val="00061502"/>
    <w:rsid w:val="0006191D"/>
    <w:rsid w:val="00061C4E"/>
    <w:rsid w:val="00061DA3"/>
    <w:rsid w:val="00062DDD"/>
    <w:rsid w:val="000630D4"/>
    <w:rsid w:val="0006361C"/>
    <w:rsid w:val="000642C8"/>
    <w:rsid w:val="000651A6"/>
    <w:rsid w:val="000652E5"/>
    <w:rsid w:val="00065A88"/>
    <w:rsid w:val="00066FEA"/>
    <w:rsid w:val="00067000"/>
    <w:rsid w:val="000677A7"/>
    <w:rsid w:val="00070AB9"/>
    <w:rsid w:val="00070D91"/>
    <w:rsid w:val="00071C65"/>
    <w:rsid w:val="0007226F"/>
    <w:rsid w:val="00072908"/>
    <w:rsid w:val="00072EFA"/>
    <w:rsid w:val="000734E2"/>
    <w:rsid w:val="0007521A"/>
    <w:rsid w:val="0007524D"/>
    <w:rsid w:val="0007531D"/>
    <w:rsid w:val="000757C4"/>
    <w:rsid w:val="00075847"/>
    <w:rsid w:val="00075D89"/>
    <w:rsid w:val="00075E16"/>
    <w:rsid w:val="00076663"/>
    <w:rsid w:val="00077B5B"/>
    <w:rsid w:val="00080100"/>
    <w:rsid w:val="000804C6"/>
    <w:rsid w:val="00081580"/>
    <w:rsid w:val="0008233D"/>
    <w:rsid w:val="00082A6E"/>
    <w:rsid w:val="00083BFD"/>
    <w:rsid w:val="00083C14"/>
    <w:rsid w:val="00084647"/>
    <w:rsid w:val="000850F4"/>
    <w:rsid w:val="0008580D"/>
    <w:rsid w:val="000866E0"/>
    <w:rsid w:val="00086FE4"/>
    <w:rsid w:val="00087F47"/>
    <w:rsid w:val="00090822"/>
    <w:rsid w:val="00091085"/>
    <w:rsid w:val="000910EA"/>
    <w:rsid w:val="00091D63"/>
    <w:rsid w:val="000934B5"/>
    <w:rsid w:val="0009375A"/>
    <w:rsid w:val="000937A5"/>
    <w:rsid w:val="00093A94"/>
    <w:rsid w:val="00093B00"/>
    <w:rsid w:val="00094769"/>
    <w:rsid w:val="000951AF"/>
    <w:rsid w:val="000952BD"/>
    <w:rsid w:val="00095D88"/>
    <w:rsid w:val="00096FC1"/>
    <w:rsid w:val="000977CE"/>
    <w:rsid w:val="00097D9D"/>
    <w:rsid w:val="00097DBB"/>
    <w:rsid w:val="00097F69"/>
    <w:rsid w:val="000A034E"/>
    <w:rsid w:val="000A0A3E"/>
    <w:rsid w:val="000A1405"/>
    <w:rsid w:val="000A2632"/>
    <w:rsid w:val="000A2F3F"/>
    <w:rsid w:val="000A3A12"/>
    <w:rsid w:val="000A3B00"/>
    <w:rsid w:val="000A3C81"/>
    <w:rsid w:val="000A3D55"/>
    <w:rsid w:val="000A3E0D"/>
    <w:rsid w:val="000A51CA"/>
    <w:rsid w:val="000A51F0"/>
    <w:rsid w:val="000A5567"/>
    <w:rsid w:val="000A5848"/>
    <w:rsid w:val="000A62E2"/>
    <w:rsid w:val="000A64A3"/>
    <w:rsid w:val="000A6EC2"/>
    <w:rsid w:val="000A70A9"/>
    <w:rsid w:val="000A735D"/>
    <w:rsid w:val="000A7789"/>
    <w:rsid w:val="000B0B1B"/>
    <w:rsid w:val="000B19F2"/>
    <w:rsid w:val="000B1C42"/>
    <w:rsid w:val="000B21C5"/>
    <w:rsid w:val="000B24F7"/>
    <w:rsid w:val="000B2E35"/>
    <w:rsid w:val="000B36C8"/>
    <w:rsid w:val="000B3EB0"/>
    <w:rsid w:val="000B3ED4"/>
    <w:rsid w:val="000B3EFB"/>
    <w:rsid w:val="000B5CC1"/>
    <w:rsid w:val="000B5E6B"/>
    <w:rsid w:val="000B62BD"/>
    <w:rsid w:val="000B6BF2"/>
    <w:rsid w:val="000B79F6"/>
    <w:rsid w:val="000B7BE5"/>
    <w:rsid w:val="000B7E8C"/>
    <w:rsid w:val="000C002E"/>
    <w:rsid w:val="000C0278"/>
    <w:rsid w:val="000C04E0"/>
    <w:rsid w:val="000C04E5"/>
    <w:rsid w:val="000C1054"/>
    <w:rsid w:val="000C15E2"/>
    <w:rsid w:val="000C1B75"/>
    <w:rsid w:val="000C22C4"/>
    <w:rsid w:val="000C30AD"/>
    <w:rsid w:val="000C33A1"/>
    <w:rsid w:val="000C3C35"/>
    <w:rsid w:val="000C443E"/>
    <w:rsid w:val="000C48ED"/>
    <w:rsid w:val="000C4C80"/>
    <w:rsid w:val="000C54B9"/>
    <w:rsid w:val="000C5A4A"/>
    <w:rsid w:val="000C5B77"/>
    <w:rsid w:val="000C66B3"/>
    <w:rsid w:val="000C698D"/>
    <w:rsid w:val="000C778A"/>
    <w:rsid w:val="000C7C93"/>
    <w:rsid w:val="000D0DC4"/>
    <w:rsid w:val="000D2162"/>
    <w:rsid w:val="000D289F"/>
    <w:rsid w:val="000D296A"/>
    <w:rsid w:val="000D3424"/>
    <w:rsid w:val="000D3458"/>
    <w:rsid w:val="000D4200"/>
    <w:rsid w:val="000D461A"/>
    <w:rsid w:val="000D4944"/>
    <w:rsid w:val="000D5CAE"/>
    <w:rsid w:val="000D6140"/>
    <w:rsid w:val="000D6650"/>
    <w:rsid w:val="000D74B7"/>
    <w:rsid w:val="000D7888"/>
    <w:rsid w:val="000E0CFA"/>
    <w:rsid w:val="000E0EE7"/>
    <w:rsid w:val="000E1297"/>
    <w:rsid w:val="000E1B0A"/>
    <w:rsid w:val="000E2BAC"/>
    <w:rsid w:val="000E3BFA"/>
    <w:rsid w:val="000E3DF2"/>
    <w:rsid w:val="000E442E"/>
    <w:rsid w:val="000E45F7"/>
    <w:rsid w:val="000E4EA9"/>
    <w:rsid w:val="000E5186"/>
    <w:rsid w:val="000E51A3"/>
    <w:rsid w:val="000E5251"/>
    <w:rsid w:val="000E5331"/>
    <w:rsid w:val="000E6A61"/>
    <w:rsid w:val="000F0B5D"/>
    <w:rsid w:val="000F0DD0"/>
    <w:rsid w:val="000F1379"/>
    <w:rsid w:val="000F178A"/>
    <w:rsid w:val="000F1A34"/>
    <w:rsid w:val="000F1A36"/>
    <w:rsid w:val="000F1C50"/>
    <w:rsid w:val="000F1D34"/>
    <w:rsid w:val="000F1DB9"/>
    <w:rsid w:val="000F1FB4"/>
    <w:rsid w:val="000F2C7C"/>
    <w:rsid w:val="000F400F"/>
    <w:rsid w:val="000F483F"/>
    <w:rsid w:val="000F5D99"/>
    <w:rsid w:val="000F5FDF"/>
    <w:rsid w:val="000F5FF7"/>
    <w:rsid w:val="000F67DA"/>
    <w:rsid w:val="000F6F83"/>
    <w:rsid w:val="000F7174"/>
    <w:rsid w:val="000F775B"/>
    <w:rsid w:val="000F7FBF"/>
    <w:rsid w:val="001006EA"/>
    <w:rsid w:val="00100803"/>
    <w:rsid w:val="00101560"/>
    <w:rsid w:val="00101A25"/>
    <w:rsid w:val="00101B99"/>
    <w:rsid w:val="00103E16"/>
    <w:rsid w:val="00104597"/>
    <w:rsid w:val="00104C26"/>
    <w:rsid w:val="00104E3D"/>
    <w:rsid w:val="00105013"/>
    <w:rsid w:val="00105591"/>
    <w:rsid w:val="0010655D"/>
    <w:rsid w:val="001066F2"/>
    <w:rsid w:val="00106891"/>
    <w:rsid w:val="0010778E"/>
    <w:rsid w:val="00110102"/>
    <w:rsid w:val="00110288"/>
    <w:rsid w:val="0011043F"/>
    <w:rsid w:val="00110968"/>
    <w:rsid w:val="0011206F"/>
    <w:rsid w:val="001125D1"/>
    <w:rsid w:val="00112732"/>
    <w:rsid w:val="00112EDA"/>
    <w:rsid w:val="001132C9"/>
    <w:rsid w:val="00113A57"/>
    <w:rsid w:val="00113AE5"/>
    <w:rsid w:val="00113DE9"/>
    <w:rsid w:val="001140BE"/>
    <w:rsid w:val="00114996"/>
    <w:rsid w:val="00114AA7"/>
    <w:rsid w:val="00114B9B"/>
    <w:rsid w:val="00115040"/>
    <w:rsid w:val="00115398"/>
    <w:rsid w:val="001153C7"/>
    <w:rsid w:val="00117107"/>
    <w:rsid w:val="0011738F"/>
    <w:rsid w:val="001173F9"/>
    <w:rsid w:val="0011796D"/>
    <w:rsid w:val="00120734"/>
    <w:rsid w:val="00120763"/>
    <w:rsid w:val="0012171C"/>
    <w:rsid w:val="00121C7B"/>
    <w:rsid w:val="00122006"/>
    <w:rsid w:val="00122120"/>
    <w:rsid w:val="0012247A"/>
    <w:rsid w:val="00122935"/>
    <w:rsid w:val="00122B6C"/>
    <w:rsid w:val="001231D1"/>
    <w:rsid w:val="00123A1C"/>
    <w:rsid w:val="00123D93"/>
    <w:rsid w:val="0012432A"/>
    <w:rsid w:val="00124EBB"/>
    <w:rsid w:val="00125A32"/>
    <w:rsid w:val="00125C5E"/>
    <w:rsid w:val="001262BC"/>
    <w:rsid w:val="0012679A"/>
    <w:rsid w:val="00126DF8"/>
    <w:rsid w:val="00126E76"/>
    <w:rsid w:val="00127542"/>
    <w:rsid w:val="00130786"/>
    <w:rsid w:val="00130840"/>
    <w:rsid w:val="00130A8A"/>
    <w:rsid w:val="00131DFE"/>
    <w:rsid w:val="00131F3C"/>
    <w:rsid w:val="0013208E"/>
    <w:rsid w:val="00132EC4"/>
    <w:rsid w:val="0013319F"/>
    <w:rsid w:val="00133C99"/>
    <w:rsid w:val="00134426"/>
    <w:rsid w:val="001354EE"/>
    <w:rsid w:val="00135517"/>
    <w:rsid w:val="00135AB6"/>
    <w:rsid w:val="00136505"/>
    <w:rsid w:val="00136EC8"/>
    <w:rsid w:val="00137772"/>
    <w:rsid w:val="00137B34"/>
    <w:rsid w:val="00140843"/>
    <w:rsid w:val="001408DA"/>
    <w:rsid w:val="00141E87"/>
    <w:rsid w:val="00142038"/>
    <w:rsid w:val="00142124"/>
    <w:rsid w:val="001425DA"/>
    <w:rsid w:val="001439DF"/>
    <w:rsid w:val="00144630"/>
    <w:rsid w:val="0014488A"/>
    <w:rsid w:val="00145373"/>
    <w:rsid w:val="001453C3"/>
    <w:rsid w:val="00145487"/>
    <w:rsid w:val="001472D2"/>
    <w:rsid w:val="001506D3"/>
    <w:rsid w:val="00151F9C"/>
    <w:rsid w:val="001523C2"/>
    <w:rsid w:val="0015242C"/>
    <w:rsid w:val="001525BC"/>
    <w:rsid w:val="00153141"/>
    <w:rsid w:val="001534E1"/>
    <w:rsid w:val="00154417"/>
    <w:rsid w:val="0015492F"/>
    <w:rsid w:val="001552AA"/>
    <w:rsid w:val="00155D0B"/>
    <w:rsid w:val="00155FA8"/>
    <w:rsid w:val="00156179"/>
    <w:rsid w:val="00156B87"/>
    <w:rsid w:val="00157D62"/>
    <w:rsid w:val="00160139"/>
    <w:rsid w:val="00160326"/>
    <w:rsid w:val="00161464"/>
    <w:rsid w:val="001614D5"/>
    <w:rsid w:val="00162A0C"/>
    <w:rsid w:val="00162FA7"/>
    <w:rsid w:val="00163C6D"/>
    <w:rsid w:val="00164541"/>
    <w:rsid w:val="00165E53"/>
    <w:rsid w:val="0016657A"/>
    <w:rsid w:val="00166E2B"/>
    <w:rsid w:val="001674C3"/>
    <w:rsid w:val="00167CB7"/>
    <w:rsid w:val="00167EC2"/>
    <w:rsid w:val="00170CE8"/>
    <w:rsid w:val="00170F69"/>
    <w:rsid w:val="00170F8E"/>
    <w:rsid w:val="0017103F"/>
    <w:rsid w:val="0017139E"/>
    <w:rsid w:val="001722B1"/>
    <w:rsid w:val="001737E7"/>
    <w:rsid w:val="00174BD9"/>
    <w:rsid w:val="00174D0A"/>
    <w:rsid w:val="00175FE1"/>
    <w:rsid w:val="00176EB1"/>
    <w:rsid w:val="001774BC"/>
    <w:rsid w:val="001778A5"/>
    <w:rsid w:val="00180387"/>
    <w:rsid w:val="001803AB"/>
    <w:rsid w:val="00180574"/>
    <w:rsid w:val="001808BA"/>
    <w:rsid w:val="00180B3C"/>
    <w:rsid w:val="00180CC2"/>
    <w:rsid w:val="0018107B"/>
    <w:rsid w:val="00181297"/>
    <w:rsid w:val="00181F0D"/>
    <w:rsid w:val="00182402"/>
    <w:rsid w:val="0018256B"/>
    <w:rsid w:val="00182907"/>
    <w:rsid w:val="0018307A"/>
    <w:rsid w:val="00184F19"/>
    <w:rsid w:val="001855A5"/>
    <w:rsid w:val="00185A3D"/>
    <w:rsid w:val="00185B1C"/>
    <w:rsid w:val="00185E6F"/>
    <w:rsid w:val="00186BCA"/>
    <w:rsid w:val="00187A84"/>
    <w:rsid w:val="00187EFF"/>
    <w:rsid w:val="001902EB"/>
    <w:rsid w:val="0019088A"/>
    <w:rsid w:val="00190BCC"/>
    <w:rsid w:val="00190DD0"/>
    <w:rsid w:val="00191BEE"/>
    <w:rsid w:val="00192509"/>
    <w:rsid w:val="00192E55"/>
    <w:rsid w:val="00193432"/>
    <w:rsid w:val="00194042"/>
    <w:rsid w:val="00195A25"/>
    <w:rsid w:val="00195A69"/>
    <w:rsid w:val="00196813"/>
    <w:rsid w:val="0019722B"/>
    <w:rsid w:val="001974F1"/>
    <w:rsid w:val="00197637"/>
    <w:rsid w:val="0019766C"/>
    <w:rsid w:val="00197DD8"/>
    <w:rsid w:val="001A059B"/>
    <w:rsid w:val="001A06B3"/>
    <w:rsid w:val="001A119B"/>
    <w:rsid w:val="001A12C3"/>
    <w:rsid w:val="001A1F89"/>
    <w:rsid w:val="001A2404"/>
    <w:rsid w:val="001A2EAD"/>
    <w:rsid w:val="001A2F09"/>
    <w:rsid w:val="001A41AA"/>
    <w:rsid w:val="001A449F"/>
    <w:rsid w:val="001A5299"/>
    <w:rsid w:val="001A531A"/>
    <w:rsid w:val="001A665D"/>
    <w:rsid w:val="001A679B"/>
    <w:rsid w:val="001A7275"/>
    <w:rsid w:val="001A7686"/>
    <w:rsid w:val="001A7852"/>
    <w:rsid w:val="001A79D8"/>
    <w:rsid w:val="001A7E42"/>
    <w:rsid w:val="001A7E65"/>
    <w:rsid w:val="001A7FE1"/>
    <w:rsid w:val="001B06C4"/>
    <w:rsid w:val="001B0757"/>
    <w:rsid w:val="001B0C51"/>
    <w:rsid w:val="001B0F78"/>
    <w:rsid w:val="001B1608"/>
    <w:rsid w:val="001B2153"/>
    <w:rsid w:val="001B2609"/>
    <w:rsid w:val="001B3C47"/>
    <w:rsid w:val="001B446A"/>
    <w:rsid w:val="001B4A1E"/>
    <w:rsid w:val="001B4B29"/>
    <w:rsid w:val="001B50F0"/>
    <w:rsid w:val="001B552A"/>
    <w:rsid w:val="001B5E92"/>
    <w:rsid w:val="001B5FAF"/>
    <w:rsid w:val="001B6116"/>
    <w:rsid w:val="001B61D1"/>
    <w:rsid w:val="001B6213"/>
    <w:rsid w:val="001B63F0"/>
    <w:rsid w:val="001B702B"/>
    <w:rsid w:val="001B726F"/>
    <w:rsid w:val="001B729F"/>
    <w:rsid w:val="001B7EAE"/>
    <w:rsid w:val="001C0224"/>
    <w:rsid w:val="001C03C5"/>
    <w:rsid w:val="001C0FCE"/>
    <w:rsid w:val="001C103C"/>
    <w:rsid w:val="001C11F4"/>
    <w:rsid w:val="001C1498"/>
    <w:rsid w:val="001C1943"/>
    <w:rsid w:val="001C1C82"/>
    <w:rsid w:val="001C333D"/>
    <w:rsid w:val="001C419E"/>
    <w:rsid w:val="001C4258"/>
    <w:rsid w:val="001C4B3A"/>
    <w:rsid w:val="001C4BE8"/>
    <w:rsid w:val="001C6F37"/>
    <w:rsid w:val="001C7B79"/>
    <w:rsid w:val="001C7EB1"/>
    <w:rsid w:val="001D0079"/>
    <w:rsid w:val="001D03C4"/>
    <w:rsid w:val="001D1B62"/>
    <w:rsid w:val="001D1EDA"/>
    <w:rsid w:val="001D2590"/>
    <w:rsid w:val="001D25A4"/>
    <w:rsid w:val="001D25C0"/>
    <w:rsid w:val="001D2B24"/>
    <w:rsid w:val="001D3C50"/>
    <w:rsid w:val="001D3C6C"/>
    <w:rsid w:val="001D48E7"/>
    <w:rsid w:val="001D531A"/>
    <w:rsid w:val="001D544B"/>
    <w:rsid w:val="001D5B84"/>
    <w:rsid w:val="001D6453"/>
    <w:rsid w:val="001D6675"/>
    <w:rsid w:val="001D74D0"/>
    <w:rsid w:val="001D7EAF"/>
    <w:rsid w:val="001E002D"/>
    <w:rsid w:val="001E04BF"/>
    <w:rsid w:val="001E0724"/>
    <w:rsid w:val="001E072A"/>
    <w:rsid w:val="001E0902"/>
    <w:rsid w:val="001E0C11"/>
    <w:rsid w:val="001E0D1B"/>
    <w:rsid w:val="001E0F1D"/>
    <w:rsid w:val="001E1A5C"/>
    <w:rsid w:val="001E1FE2"/>
    <w:rsid w:val="001E24DC"/>
    <w:rsid w:val="001E2C1F"/>
    <w:rsid w:val="001E3707"/>
    <w:rsid w:val="001E3C4A"/>
    <w:rsid w:val="001E4709"/>
    <w:rsid w:val="001E49E1"/>
    <w:rsid w:val="001E6108"/>
    <w:rsid w:val="001E6203"/>
    <w:rsid w:val="001E70B9"/>
    <w:rsid w:val="001E792B"/>
    <w:rsid w:val="001F061F"/>
    <w:rsid w:val="001F0D03"/>
    <w:rsid w:val="001F129C"/>
    <w:rsid w:val="001F1839"/>
    <w:rsid w:val="001F1E24"/>
    <w:rsid w:val="001F1ED8"/>
    <w:rsid w:val="001F23E5"/>
    <w:rsid w:val="001F328C"/>
    <w:rsid w:val="001F3628"/>
    <w:rsid w:val="001F3C57"/>
    <w:rsid w:val="001F42E2"/>
    <w:rsid w:val="001F4823"/>
    <w:rsid w:val="001F4A28"/>
    <w:rsid w:val="001F6FA4"/>
    <w:rsid w:val="001F7381"/>
    <w:rsid w:val="001F75DA"/>
    <w:rsid w:val="00200A63"/>
    <w:rsid w:val="0020123C"/>
    <w:rsid w:val="00201522"/>
    <w:rsid w:val="002015DA"/>
    <w:rsid w:val="00201D66"/>
    <w:rsid w:val="00203CB7"/>
    <w:rsid w:val="00204668"/>
    <w:rsid w:val="00204D4D"/>
    <w:rsid w:val="00204DF4"/>
    <w:rsid w:val="00204F73"/>
    <w:rsid w:val="00205318"/>
    <w:rsid w:val="00205ADB"/>
    <w:rsid w:val="0020766A"/>
    <w:rsid w:val="00207D4B"/>
    <w:rsid w:val="00207D5D"/>
    <w:rsid w:val="002102CE"/>
    <w:rsid w:val="00211031"/>
    <w:rsid w:val="002113A1"/>
    <w:rsid w:val="00211A95"/>
    <w:rsid w:val="00211FEB"/>
    <w:rsid w:val="0021251D"/>
    <w:rsid w:val="00212534"/>
    <w:rsid w:val="00212BBA"/>
    <w:rsid w:val="00213640"/>
    <w:rsid w:val="00214650"/>
    <w:rsid w:val="002147E3"/>
    <w:rsid w:val="002148E4"/>
    <w:rsid w:val="00215732"/>
    <w:rsid w:val="00215F5A"/>
    <w:rsid w:val="00216182"/>
    <w:rsid w:val="002162CC"/>
    <w:rsid w:val="0021666E"/>
    <w:rsid w:val="002169C4"/>
    <w:rsid w:val="00216CB2"/>
    <w:rsid w:val="00216DA1"/>
    <w:rsid w:val="00220086"/>
    <w:rsid w:val="002203B1"/>
    <w:rsid w:val="002204B3"/>
    <w:rsid w:val="00223200"/>
    <w:rsid w:val="002233EC"/>
    <w:rsid w:val="00223693"/>
    <w:rsid w:val="00224225"/>
    <w:rsid w:val="002244D1"/>
    <w:rsid w:val="00224761"/>
    <w:rsid w:val="00225119"/>
    <w:rsid w:val="00225157"/>
    <w:rsid w:val="002259C3"/>
    <w:rsid w:val="002260E2"/>
    <w:rsid w:val="002272D8"/>
    <w:rsid w:val="002279BD"/>
    <w:rsid w:val="002279C4"/>
    <w:rsid w:val="00227D61"/>
    <w:rsid w:val="002302B1"/>
    <w:rsid w:val="002308C2"/>
    <w:rsid w:val="0023125A"/>
    <w:rsid w:val="0023128F"/>
    <w:rsid w:val="0023217C"/>
    <w:rsid w:val="002324D5"/>
    <w:rsid w:val="002328A8"/>
    <w:rsid w:val="00232B1C"/>
    <w:rsid w:val="002337CE"/>
    <w:rsid w:val="00233EF3"/>
    <w:rsid w:val="0023559D"/>
    <w:rsid w:val="00235D75"/>
    <w:rsid w:val="00235F29"/>
    <w:rsid w:val="002372BF"/>
    <w:rsid w:val="0023774F"/>
    <w:rsid w:val="00241930"/>
    <w:rsid w:val="00241AEE"/>
    <w:rsid w:val="00242563"/>
    <w:rsid w:val="00242632"/>
    <w:rsid w:val="00242B50"/>
    <w:rsid w:val="00244565"/>
    <w:rsid w:val="002445BF"/>
    <w:rsid w:val="0024480C"/>
    <w:rsid w:val="00244900"/>
    <w:rsid w:val="00245062"/>
    <w:rsid w:val="002458EF"/>
    <w:rsid w:val="00245964"/>
    <w:rsid w:val="00246049"/>
    <w:rsid w:val="00246ADF"/>
    <w:rsid w:val="00246BE8"/>
    <w:rsid w:val="002470EA"/>
    <w:rsid w:val="0024772B"/>
    <w:rsid w:val="002478DC"/>
    <w:rsid w:val="00247DAF"/>
    <w:rsid w:val="00247DD1"/>
    <w:rsid w:val="00247F93"/>
    <w:rsid w:val="00250137"/>
    <w:rsid w:val="002508BA"/>
    <w:rsid w:val="00251881"/>
    <w:rsid w:val="002522A4"/>
    <w:rsid w:val="002533B8"/>
    <w:rsid w:val="002536A6"/>
    <w:rsid w:val="00253A15"/>
    <w:rsid w:val="0025464B"/>
    <w:rsid w:val="002548CE"/>
    <w:rsid w:val="00254CC6"/>
    <w:rsid w:val="0025649F"/>
    <w:rsid w:val="00256677"/>
    <w:rsid w:val="002566A3"/>
    <w:rsid w:val="00256E3B"/>
    <w:rsid w:val="00257C61"/>
    <w:rsid w:val="002611EC"/>
    <w:rsid w:val="0026226E"/>
    <w:rsid w:val="00262896"/>
    <w:rsid w:val="00262DB4"/>
    <w:rsid w:val="00262F77"/>
    <w:rsid w:val="00263991"/>
    <w:rsid w:val="0026537E"/>
    <w:rsid w:val="00265710"/>
    <w:rsid w:val="00265DAE"/>
    <w:rsid w:val="002662A8"/>
    <w:rsid w:val="00266623"/>
    <w:rsid w:val="002669E2"/>
    <w:rsid w:val="00266F2E"/>
    <w:rsid w:val="002675DC"/>
    <w:rsid w:val="00270966"/>
    <w:rsid w:val="00271126"/>
    <w:rsid w:val="00271B8D"/>
    <w:rsid w:val="00271D7A"/>
    <w:rsid w:val="00271F29"/>
    <w:rsid w:val="0027248B"/>
    <w:rsid w:val="002728E0"/>
    <w:rsid w:val="00273000"/>
    <w:rsid w:val="0027335D"/>
    <w:rsid w:val="00273862"/>
    <w:rsid w:val="00273EB4"/>
    <w:rsid w:val="002748C6"/>
    <w:rsid w:val="00274C7B"/>
    <w:rsid w:val="00275511"/>
    <w:rsid w:val="00275958"/>
    <w:rsid w:val="002768BC"/>
    <w:rsid w:val="0027691C"/>
    <w:rsid w:val="00277637"/>
    <w:rsid w:val="00277731"/>
    <w:rsid w:val="00277B12"/>
    <w:rsid w:val="00280081"/>
    <w:rsid w:val="00280A53"/>
    <w:rsid w:val="00281747"/>
    <w:rsid w:val="00282394"/>
    <w:rsid w:val="00282546"/>
    <w:rsid w:val="00282D9E"/>
    <w:rsid w:val="00283533"/>
    <w:rsid w:val="002836D2"/>
    <w:rsid w:val="00283B6D"/>
    <w:rsid w:val="00283D5C"/>
    <w:rsid w:val="00283DBE"/>
    <w:rsid w:val="00284311"/>
    <w:rsid w:val="00284943"/>
    <w:rsid w:val="002849A5"/>
    <w:rsid w:val="00285861"/>
    <w:rsid w:val="00285E02"/>
    <w:rsid w:val="00285EB9"/>
    <w:rsid w:val="00291FEA"/>
    <w:rsid w:val="00292090"/>
    <w:rsid w:val="00292C5C"/>
    <w:rsid w:val="00292DCD"/>
    <w:rsid w:val="0029353D"/>
    <w:rsid w:val="00293DB5"/>
    <w:rsid w:val="00296202"/>
    <w:rsid w:val="002977DF"/>
    <w:rsid w:val="002979F0"/>
    <w:rsid w:val="00297B32"/>
    <w:rsid w:val="00297BFD"/>
    <w:rsid w:val="002A1495"/>
    <w:rsid w:val="002A15F3"/>
    <w:rsid w:val="002A1BBB"/>
    <w:rsid w:val="002A234A"/>
    <w:rsid w:val="002A29C1"/>
    <w:rsid w:val="002A2C43"/>
    <w:rsid w:val="002A3676"/>
    <w:rsid w:val="002A4F2F"/>
    <w:rsid w:val="002A56DA"/>
    <w:rsid w:val="002A638C"/>
    <w:rsid w:val="002B119B"/>
    <w:rsid w:val="002B1587"/>
    <w:rsid w:val="002B2205"/>
    <w:rsid w:val="002B290E"/>
    <w:rsid w:val="002B30C8"/>
    <w:rsid w:val="002B3328"/>
    <w:rsid w:val="002B33CC"/>
    <w:rsid w:val="002B493D"/>
    <w:rsid w:val="002B54BA"/>
    <w:rsid w:val="002B620B"/>
    <w:rsid w:val="002B6CBE"/>
    <w:rsid w:val="002B7183"/>
    <w:rsid w:val="002B7B5F"/>
    <w:rsid w:val="002B7D54"/>
    <w:rsid w:val="002C04A3"/>
    <w:rsid w:val="002C0951"/>
    <w:rsid w:val="002C0B62"/>
    <w:rsid w:val="002C0C71"/>
    <w:rsid w:val="002C20E9"/>
    <w:rsid w:val="002C297B"/>
    <w:rsid w:val="002C29E8"/>
    <w:rsid w:val="002C2C3D"/>
    <w:rsid w:val="002C30D1"/>
    <w:rsid w:val="002C3343"/>
    <w:rsid w:val="002C3615"/>
    <w:rsid w:val="002C43F1"/>
    <w:rsid w:val="002C4D3B"/>
    <w:rsid w:val="002C55BA"/>
    <w:rsid w:val="002C5998"/>
    <w:rsid w:val="002C5D47"/>
    <w:rsid w:val="002C6ABD"/>
    <w:rsid w:val="002C6C92"/>
    <w:rsid w:val="002C6EAC"/>
    <w:rsid w:val="002C7709"/>
    <w:rsid w:val="002C788B"/>
    <w:rsid w:val="002C7E51"/>
    <w:rsid w:val="002C7E8C"/>
    <w:rsid w:val="002D086A"/>
    <w:rsid w:val="002D0DE5"/>
    <w:rsid w:val="002D25B3"/>
    <w:rsid w:val="002D26C6"/>
    <w:rsid w:val="002D2E20"/>
    <w:rsid w:val="002D34BD"/>
    <w:rsid w:val="002D359C"/>
    <w:rsid w:val="002D3A2E"/>
    <w:rsid w:val="002D3C73"/>
    <w:rsid w:val="002D404D"/>
    <w:rsid w:val="002D4672"/>
    <w:rsid w:val="002D4BFE"/>
    <w:rsid w:val="002D5A55"/>
    <w:rsid w:val="002D5FAC"/>
    <w:rsid w:val="002D5FF5"/>
    <w:rsid w:val="002D6C6D"/>
    <w:rsid w:val="002D7243"/>
    <w:rsid w:val="002D79CA"/>
    <w:rsid w:val="002D7CD6"/>
    <w:rsid w:val="002E0BA6"/>
    <w:rsid w:val="002E179B"/>
    <w:rsid w:val="002E2543"/>
    <w:rsid w:val="002E2B65"/>
    <w:rsid w:val="002E2C42"/>
    <w:rsid w:val="002E3B12"/>
    <w:rsid w:val="002E653F"/>
    <w:rsid w:val="002E6A4A"/>
    <w:rsid w:val="002E7374"/>
    <w:rsid w:val="002E73DF"/>
    <w:rsid w:val="002E762B"/>
    <w:rsid w:val="002E7A10"/>
    <w:rsid w:val="002F01F3"/>
    <w:rsid w:val="002F097D"/>
    <w:rsid w:val="002F0FD9"/>
    <w:rsid w:val="002F180C"/>
    <w:rsid w:val="002F3384"/>
    <w:rsid w:val="002F4A6A"/>
    <w:rsid w:val="002F4E22"/>
    <w:rsid w:val="002F5393"/>
    <w:rsid w:val="002F616B"/>
    <w:rsid w:val="002F66B6"/>
    <w:rsid w:val="002F6EEB"/>
    <w:rsid w:val="002F7298"/>
    <w:rsid w:val="002F7D05"/>
    <w:rsid w:val="002F7D6E"/>
    <w:rsid w:val="00300EB6"/>
    <w:rsid w:val="00300EDA"/>
    <w:rsid w:val="00301761"/>
    <w:rsid w:val="00303672"/>
    <w:rsid w:val="003038FA"/>
    <w:rsid w:val="00303F43"/>
    <w:rsid w:val="0030647C"/>
    <w:rsid w:val="003069D0"/>
    <w:rsid w:val="00307269"/>
    <w:rsid w:val="003075FA"/>
    <w:rsid w:val="00310F14"/>
    <w:rsid w:val="0031121E"/>
    <w:rsid w:val="003119EE"/>
    <w:rsid w:val="00311DE4"/>
    <w:rsid w:val="00312849"/>
    <w:rsid w:val="00312873"/>
    <w:rsid w:val="00313A17"/>
    <w:rsid w:val="00313D3B"/>
    <w:rsid w:val="003143BF"/>
    <w:rsid w:val="0031540E"/>
    <w:rsid w:val="00315804"/>
    <w:rsid w:val="00315881"/>
    <w:rsid w:val="0031593B"/>
    <w:rsid w:val="00315EC8"/>
    <w:rsid w:val="0031676F"/>
    <w:rsid w:val="00316AE2"/>
    <w:rsid w:val="00316F57"/>
    <w:rsid w:val="00316FAA"/>
    <w:rsid w:val="0032049C"/>
    <w:rsid w:val="0032050C"/>
    <w:rsid w:val="00320C5B"/>
    <w:rsid w:val="00321F02"/>
    <w:rsid w:val="00321F12"/>
    <w:rsid w:val="0032240D"/>
    <w:rsid w:val="00324AEA"/>
    <w:rsid w:val="00324E1B"/>
    <w:rsid w:val="003252BC"/>
    <w:rsid w:val="003255CA"/>
    <w:rsid w:val="00326770"/>
    <w:rsid w:val="003272F8"/>
    <w:rsid w:val="003275E9"/>
    <w:rsid w:val="00327879"/>
    <w:rsid w:val="003301E2"/>
    <w:rsid w:val="00330556"/>
    <w:rsid w:val="003313E5"/>
    <w:rsid w:val="0033155C"/>
    <w:rsid w:val="0033174A"/>
    <w:rsid w:val="00332331"/>
    <w:rsid w:val="003325D8"/>
    <w:rsid w:val="00332A7F"/>
    <w:rsid w:val="00333780"/>
    <w:rsid w:val="00333FBA"/>
    <w:rsid w:val="00335202"/>
    <w:rsid w:val="003358E8"/>
    <w:rsid w:val="00335DBD"/>
    <w:rsid w:val="00336530"/>
    <w:rsid w:val="0034024A"/>
    <w:rsid w:val="00341E99"/>
    <w:rsid w:val="00342808"/>
    <w:rsid w:val="00342D01"/>
    <w:rsid w:val="00342D21"/>
    <w:rsid w:val="00343436"/>
    <w:rsid w:val="0034345B"/>
    <w:rsid w:val="003444C5"/>
    <w:rsid w:val="003446B6"/>
    <w:rsid w:val="00344708"/>
    <w:rsid w:val="003448D7"/>
    <w:rsid w:val="00345420"/>
    <w:rsid w:val="00345470"/>
    <w:rsid w:val="00345CA7"/>
    <w:rsid w:val="00346146"/>
    <w:rsid w:val="00347171"/>
    <w:rsid w:val="00347463"/>
    <w:rsid w:val="00347838"/>
    <w:rsid w:val="003478D1"/>
    <w:rsid w:val="00347984"/>
    <w:rsid w:val="00350CBF"/>
    <w:rsid w:val="003513C9"/>
    <w:rsid w:val="00351448"/>
    <w:rsid w:val="00352A54"/>
    <w:rsid w:val="0035359F"/>
    <w:rsid w:val="0035362A"/>
    <w:rsid w:val="0035390B"/>
    <w:rsid w:val="0035425D"/>
    <w:rsid w:val="003547F4"/>
    <w:rsid w:val="00354BDA"/>
    <w:rsid w:val="00354E45"/>
    <w:rsid w:val="00354FDE"/>
    <w:rsid w:val="00355028"/>
    <w:rsid w:val="003556CA"/>
    <w:rsid w:val="003571C9"/>
    <w:rsid w:val="00357256"/>
    <w:rsid w:val="003602F4"/>
    <w:rsid w:val="003605C6"/>
    <w:rsid w:val="003606FC"/>
    <w:rsid w:val="003614FF"/>
    <w:rsid w:val="00361852"/>
    <w:rsid w:val="00361C27"/>
    <w:rsid w:val="00363D9C"/>
    <w:rsid w:val="0036403E"/>
    <w:rsid w:val="0036491C"/>
    <w:rsid w:val="003649F6"/>
    <w:rsid w:val="00365237"/>
    <w:rsid w:val="00365E41"/>
    <w:rsid w:val="00365F60"/>
    <w:rsid w:val="00366735"/>
    <w:rsid w:val="00367018"/>
    <w:rsid w:val="003674F3"/>
    <w:rsid w:val="00367665"/>
    <w:rsid w:val="00372777"/>
    <w:rsid w:val="00372B3E"/>
    <w:rsid w:val="00372C15"/>
    <w:rsid w:val="00372CE1"/>
    <w:rsid w:val="0037305E"/>
    <w:rsid w:val="00373597"/>
    <w:rsid w:val="003737D6"/>
    <w:rsid w:val="003739A4"/>
    <w:rsid w:val="0037400B"/>
    <w:rsid w:val="00374A80"/>
    <w:rsid w:val="00374B63"/>
    <w:rsid w:val="00374D81"/>
    <w:rsid w:val="003750AF"/>
    <w:rsid w:val="00375A75"/>
    <w:rsid w:val="0037643B"/>
    <w:rsid w:val="00377975"/>
    <w:rsid w:val="003779BE"/>
    <w:rsid w:val="00377AF0"/>
    <w:rsid w:val="0038037E"/>
    <w:rsid w:val="003808F3"/>
    <w:rsid w:val="00380BF6"/>
    <w:rsid w:val="00381A6D"/>
    <w:rsid w:val="00382B88"/>
    <w:rsid w:val="00382E1A"/>
    <w:rsid w:val="0038376D"/>
    <w:rsid w:val="003837F8"/>
    <w:rsid w:val="00383B1E"/>
    <w:rsid w:val="00383C75"/>
    <w:rsid w:val="00384113"/>
    <w:rsid w:val="00384225"/>
    <w:rsid w:val="003844BE"/>
    <w:rsid w:val="0038489E"/>
    <w:rsid w:val="00384B1C"/>
    <w:rsid w:val="00385877"/>
    <w:rsid w:val="00385B13"/>
    <w:rsid w:val="00385BE4"/>
    <w:rsid w:val="00385DC4"/>
    <w:rsid w:val="00385E8E"/>
    <w:rsid w:val="00386D43"/>
    <w:rsid w:val="0038713B"/>
    <w:rsid w:val="003877DE"/>
    <w:rsid w:val="003879DA"/>
    <w:rsid w:val="00387B7A"/>
    <w:rsid w:val="00387CDE"/>
    <w:rsid w:val="003901F6"/>
    <w:rsid w:val="00390D61"/>
    <w:rsid w:val="0039127E"/>
    <w:rsid w:val="00391DCD"/>
    <w:rsid w:val="003921E0"/>
    <w:rsid w:val="0039286A"/>
    <w:rsid w:val="00392925"/>
    <w:rsid w:val="00393A28"/>
    <w:rsid w:val="00393E2F"/>
    <w:rsid w:val="00394507"/>
    <w:rsid w:val="003945D8"/>
    <w:rsid w:val="0039475C"/>
    <w:rsid w:val="00394876"/>
    <w:rsid w:val="00395203"/>
    <w:rsid w:val="00395864"/>
    <w:rsid w:val="003961BA"/>
    <w:rsid w:val="003967C2"/>
    <w:rsid w:val="00396FE0"/>
    <w:rsid w:val="00397E58"/>
    <w:rsid w:val="003A065F"/>
    <w:rsid w:val="003A06EF"/>
    <w:rsid w:val="003A0CEE"/>
    <w:rsid w:val="003A13AC"/>
    <w:rsid w:val="003A2A3E"/>
    <w:rsid w:val="003A396E"/>
    <w:rsid w:val="003A480C"/>
    <w:rsid w:val="003A5063"/>
    <w:rsid w:val="003A5455"/>
    <w:rsid w:val="003A5A49"/>
    <w:rsid w:val="003A5EB8"/>
    <w:rsid w:val="003A6425"/>
    <w:rsid w:val="003A6886"/>
    <w:rsid w:val="003A6B75"/>
    <w:rsid w:val="003A707F"/>
    <w:rsid w:val="003B0938"/>
    <w:rsid w:val="003B188D"/>
    <w:rsid w:val="003B1A8A"/>
    <w:rsid w:val="003B2446"/>
    <w:rsid w:val="003B2B5F"/>
    <w:rsid w:val="003B2E99"/>
    <w:rsid w:val="003B407E"/>
    <w:rsid w:val="003B4A15"/>
    <w:rsid w:val="003B514A"/>
    <w:rsid w:val="003B5D09"/>
    <w:rsid w:val="003B647C"/>
    <w:rsid w:val="003B668C"/>
    <w:rsid w:val="003B66E3"/>
    <w:rsid w:val="003B7536"/>
    <w:rsid w:val="003B7737"/>
    <w:rsid w:val="003C13C6"/>
    <w:rsid w:val="003C15C8"/>
    <w:rsid w:val="003C16B9"/>
    <w:rsid w:val="003C1AE2"/>
    <w:rsid w:val="003C26CF"/>
    <w:rsid w:val="003C2AF7"/>
    <w:rsid w:val="003C3653"/>
    <w:rsid w:val="003C44AC"/>
    <w:rsid w:val="003C49EC"/>
    <w:rsid w:val="003C4A37"/>
    <w:rsid w:val="003C4D6A"/>
    <w:rsid w:val="003C5509"/>
    <w:rsid w:val="003C5D86"/>
    <w:rsid w:val="003C7076"/>
    <w:rsid w:val="003C7A0C"/>
    <w:rsid w:val="003D0344"/>
    <w:rsid w:val="003D0700"/>
    <w:rsid w:val="003D111A"/>
    <w:rsid w:val="003D11EF"/>
    <w:rsid w:val="003D28F5"/>
    <w:rsid w:val="003D2904"/>
    <w:rsid w:val="003D2C32"/>
    <w:rsid w:val="003D31A2"/>
    <w:rsid w:val="003D348C"/>
    <w:rsid w:val="003D3520"/>
    <w:rsid w:val="003D4391"/>
    <w:rsid w:val="003D58BC"/>
    <w:rsid w:val="003D690E"/>
    <w:rsid w:val="003D6EAA"/>
    <w:rsid w:val="003D72D9"/>
    <w:rsid w:val="003D7BB0"/>
    <w:rsid w:val="003D7C1B"/>
    <w:rsid w:val="003E1971"/>
    <w:rsid w:val="003E1DA6"/>
    <w:rsid w:val="003E26C0"/>
    <w:rsid w:val="003E2725"/>
    <w:rsid w:val="003E2C30"/>
    <w:rsid w:val="003E4908"/>
    <w:rsid w:val="003E5D66"/>
    <w:rsid w:val="003E5F3A"/>
    <w:rsid w:val="003E6041"/>
    <w:rsid w:val="003E6913"/>
    <w:rsid w:val="003E6938"/>
    <w:rsid w:val="003F0C4B"/>
    <w:rsid w:val="003F0C9C"/>
    <w:rsid w:val="003F1627"/>
    <w:rsid w:val="003F2BCF"/>
    <w:rsid w:val="003F30FC"/>
    <w:rsid w:val="003F3C3A"/>
    <w:rsid w:val="003F4D74"/>
    <w:rsid w:val="003F5320"/>
    <w:rsid w:val="003F57D1"/>
    <w:rsid w:val="003F5C3D"/>
    <w:rsid w:val="003F65C3"/>
    <w:rsid w:val="003F660E"/>
    <w:rsid w:val="003F696C"/>
    <w:rsid w:val="003F6A51"/>
    <w:rsid w:val="003F6F53"/>
    <w:rsid w:val="003F758B"/>
    <w:rsid w:val="003F7BEF"/>
    <w:rsid w:val="0040017E"/>
    <w:rsid w:val="0040096E"/>
    <w:rsid w:val="0040139C"/>
    <w:rsid w:val="004018E7"/>
    <w:rsid w:val="00401E83"/>
    <w:rsid w:val="00402322"/>
    <w:rsid w:val="0040234F"/>
    <w:rsid w:val="004026E0"/>
    <w:rsid w:val="004027EB"/>
    <w:rsid w:val="00402DBC"/>
    <w:rsid w:val="004032ED"/>
    <w:rsid w:val="004036ED"/>
    <w:rsid w:val="00403AB3"/>
    <w:rsid w:val="00403E8F"/>
    <w:rsid w:val="00404AE8"/>
    <w:rsid w:val="004057B2"/>
    <w:rsid w:val="004057CF"/>
    <w:rsid w:val="00405ADA"/>
    <w:rsid w:val="00406534"/>
    <w:rsid w:val="004100B2"/>
    <w:rsid w:val="00410175"/>
    <w:rsid w:val="004107EE"/>
    <w:rsid w:val="004108A9"/>
    <w:rsid w:val="0041124A"/>
    <w:rsid w:val="00411D27"/>
    <w:rsid w:val="00412689"/>
    <w:rsid w:val="004126D2"/>
    <w:rsid w:val="0041289F"/>
    <w:rsid w:val="004130FE"/>
    <w:rsid w:val="00413117"/>
    <w:rsid w:val="00413730"/>
    <w:rsid w:val="00413A8F"/>
    <w:rsid w:val="004148DE"/>
    <w:rsid w:val="0041548A"/>
    <w:rsid w:val="004158FE"/>
    <w:rsid w:val="00415933"/>
    <w:rsid w:val="00415F17"/>
    <w:rsid w:val="004162DE"/>
    <w:rsid w:val="00417059"/>
    <w:rsid w:val="00417CFE"/>
    <w:rsid w:val="00417DC7"/>
    <w:rsid w:val="0042066A"/>
    <w:rsid w:val="00420B36"/>
    <w:rsid w:val="00420BB2"/>
    <w:rsid w:val="004212C8"/>
    <w:rsid w:val="004214A8"/>
    <w:rsid w:val="00421FDE"/>
    <w:rsid w:val="0042257F"/>
    <w:rsid w:val="00422745"/>
    <w:rsid w:val="00423317"/>
    <w:rsid w:val="00423B44"/>
    <w:rsid w:val="00424359"/>
    <w:rsid w:val="00424D62"/>
    <w:rsid w:val="00424F3D"/>
    <w:rsid w:val="004250A8"/>
    <w:rsid w:val="00427E49"/>
    <w:rsid w:val="00430153"/>
    <w:rsid w:val="004311D5"/>
    <w:rsid w:val="00431B9B"/>
    <w:rsid w:val="004324C1"/>
    <w:rsid w:val="004330CB"/>
    <w:rsid w:val="00433B3C"/>
    <w:rsid w:val="004348C4"/>
    <w:rsid w:val="00434B11"/>
    <w:rsid w:val="00436552"/>
    <w:rsid w:val="0043668C"/>
    <w:rsid w:val="00436D20"/>
    <w:rsid w:val="004371F8"/>
    <w:rsid w:val="00437676"/>
    <w:rsid w:val="0043767A"/>
    <w:rsid w:val="00440242"/>
    <w:rsid w:val="00440782"/>
    <w:rsid w:val="00441B18"/>
    <w:rsid w:val="00441C8E"/>
    <w:rsid w:val="00441CE0"/>
    <w:rsid w:val="00441F70"/>
    <w:rsid w:val="00442774"/>
    <w:rsid w:val="00442D73"/>
    <w:rsid w:val="0044376A"/>
    <w:rsid w:val="0044402D"/>
    <w:rsid w:val="0044448F"/>
    <w:rsid w:val="0044517E"/>
    <w:rsid w:val="00445CAC"/>
    <w:rsid w:val="00445DE8"/>
    <w:rsid w:val="004463E9"/>
    <w:rsid w:val="004463F8"/>
    <w:rsid w:val="00446A9C"/>
    <w:rsid w:val="00446B45"/>
    <w:rsid w:val="004473E6"/>
    <w:rsid w:val="00450959"/>
    <w:rsid w:val="00450D05"/>
    <w:rsid w:val="00450DD7"/>
    <w:rsid w:val="0045280F"/>
    <w:rsid w:val="00452B7C"/>
    <w:rsid w:val="00452D3D"/>
    <w:rsid w:val="00452F9A"/>
    <w:rsid w:val="004535EF"/>
    <w:rsid w:val="004541D2"/>
    <w:rsid w:val="0045436E"/>
    <w:rsid w:val="0045446B"/>
    <w:rsid w:val="0045453F"/>
    <w:rsid w:val="00454617"/>
    <w:rsid w:val="004546E1"/>
    <w:rsid w:val="00454943"/>
    <w:rsid w:val="00455561"/>
    <w:rsid w:val="00455897"/>
    <w:rsid w:val="00456D0B"/>
    <w:rsid w:val="0045708B"/>
    <w:rsid w:val="00457E69"/>
    <w:rsid w:val="00460262"/>
    <w:rsid w:val="00460E65"/>
    <w:rsid w:val="0046175E"/>
    <w:rsid w:val="00461947"/>
    <w:rsid w:val="00462035"/>
    <w:rsid w:val="0046260B"/>
    <w:rsid w:val="0046267D"/>
    <w:rsid w:val="00463283"/>
    <w:rsid w:val="0046352B"/>
    <w:rsid w:val="00463621"/>
    <w:rsid w:val="00463F8C"/>
    <w:rsid w:val="004646C7"/>
    <w:rsid w:val="004646F9"/>
    <w:rsid w:val="004648EF"/>
    <w:rsid w:val="004649E3"/>
    <w:rsid w:val="00465428"/>
    <w:rsid w:val="00465591"/>
    <w:rsid w:val="00465A9A"/>
    <w:rsid w:val="00466341"/>
    <w:rsid w:val="00466C91"/>
    <w:rsid w:val="004676D2"/>
    <w:rsid w:val="004677BC"/>
    <w:rsid w:val="00470380"/>
    <w:rsid w:val="00471629"/>
    <w:rsid w:val="00471C57"/>
    <w:rsid w:val="00471EDD"/>
    <w:rsid w:val="00472490"/>
    <w:rsid w:val="00472884"/>
    <w:rsid w:val="0047450B"/>
    <w:rsid w:val="00475883"/>
    <w:rsid w:val="00476A80"/>
    <w:rsid w:val="00476BD3"/>
    <w:rsid w:val="00477B42"/>
    <w:rsid w:val="00477F20"/>
    <w:rsid w:val="004804D2"/>
    <w:rsid w:val="0048141D"/>
    <w:rsid w:val="00481D32"/>
    <w:rsid w:val="00482E73"/>
    <w:rsid w:val="00483536"/>
    <w:rsid w:val="00484093"/>
    <w:rsid w:val="00484CAD"/>
    <w:rsid w:val="004853E9"/>
    <w:rsid w:val="00485A43"/>
    <w:rsid w:val="00485EA5"/>
    <w:rsid w:val="00485F03"/>
    <w:rsid w:val="00486452"/>
    <w:rsid w:val="0048690C"/>
    <w:rsid w:val="00487190"/>
    <w:rsid w:val="00487D64"/>
    <w:rsid w:val="0049037B"/>
    <w:rsid w:val="004905DC"/>
    <w:rsid w:val="004908D6"/>
    <w:rsid w:val="004909C1"/>
    <w:rsid w:val="00491D1B"/>
    <w:rsid w:val="00491D83"/>
    <w:rsid w:val="0049356F"/>
    <w:rsid w:val="00493B3F"/>
    <w:rsid w:val="00493E00"/>
    <w:rsid w:val="004942BB"/>
    <w:rsid w:val="004959F6"/>
    <w:rsid w:val="00495CAD"/>
    <w:rsid w:val="0049634B"/>
    <w:rsid w:val="00497191"/>
    <w:rsid w:val="004972BB"/>
    <w:rsid w:val="004972FB"/>
    <w:rsid w:val="00497314"/>
    <w:rsid w:val="00497A1C"/>
    <w:rsid w:val="00497B5F"/>
    <w:rsid w:val="00497BFA"/>
    <w:rsid w:val="00497FB4"/>
    <w:rsid w:val="004A09B3"/>
    <w:rsid w:val="004A0C7F"/>
    <w:rsid w:val="004A186E"/>
    <w:rsid w:val="004A2530"/>
    <w:rsid w:val="004A294A"/>
    <w:rsid w:val="004A2B46"/>
    <w:rsid w:val="004A3A43"/>
    <w:rsid w:val="004A4062"/>
    <w:rsid w:val="004A416E"/>
    <w:rsid w:val="004A42A1"/>
    <w:rsid w:val="004A4C30"/>
    <w:rsid w:val="004A51B2"/>
    <w:rsid w:val="004A56E4"/>
    <w:rsid w:val="004A56F4"/>
    <w:rsid w:val="004A6222"/>
    <w:rsid w:val="004A6613"/>
    <w:rsid w:val="004A71E7"/>
    <w:rsid w:val="004B0BB1"/>
    <w:rsid w:val="004B0EFD"/>
    <w:rsid w:val="004B109F"/>
    <w:rsid w:val="004B177B"/>
    <w:rsid w:val="004B280F"/>
    <w:rsid w:val="004B2C4E"/>
    <w:rsid w:val="004B2C6A"/>
    <w:rsid w:val="004B356A"/>
    <w:rsid w:val="004B3847"/>
    <w:rsid w:val="004B39C5"/>
    <w:rsid w:val="004B3BEB"/>
    <w:rsid w:val="004B5C6B"/>
    <w:rsid w:val="004B6508"/>
    <w:rsid w:val="004B6EA5"/>
    <w:rsid w:val="004B7058"/>
    <w:rsid w:val="004B7569"/>
    <w:rsid w:val="004B780E"/>
    <w:rsid w:val="004C012E"/>
    <w:rsid w:val="004C02FC"/>
    <w:rsid w:val="004C141E"/>
    <w:rsid w:val="004C14BF"/>
    <w:rsid w:val="004C17DF"/>
    <w:rsid w:val="004C2D03"/>
    <w:rsid w:val="004C3040"/>
    <w:rsid w:val="004C3E5F"/>
    <w:rsid w:val="004C3E9E"/>
    <w:rsid w:val="004C4063"/>
    <w:rsid w:val="004C4126"/>
    <w:rsid w:val="004C49A3"/>
    <w:rsid w:val="004C55F9"/>
    <w:rsid w:val="004C5B90"/>
    <w:rsid w:val="004C611B"/>
    <w:rsid w:val="004C644B"/>
    <w:rsid w:val="004C6E5B"/>
    <w:rsid w:val="004C7120"/>
    <w:rsid w:val="004C767E"/>
    <w:rsid w:val="004C7683"/>
    <w:rsid w:val="004C7F3A"/>
    <w:rsid w:val="004D126E"/>
    <w:rsid w:val="004D1420"/>
    <w:rsid w:val="004D1654"/>
    <w:rsid w:val="004D1BB7"/>
    <w:rsid w:val="004D202C"/>
    <w:rsid w:val="004D23DA"/>
    <w:rsid w:val="004D3A45"/>
    <w:rsid w:val="004D3D76"/>
    <w:rsid w:val="004D4669"/>
    <w:rsid w:val="004D4868"/>
    <w:rsid w:val="004D52D4"/>
    <w:rsid w:val="004D57B0"/>
    <w:rsid w:val="004D58DF"/>
    <w:rsid w:val="004D5B5A"/>
    <w:rsid w:val="004D5FD6"/>
    <w:rsid w:val="004D6153"/>
    <w:rsid w:val="004D667B"/>
    <w:rsid w:val="004D71DB"/>
    <w:rsid w:val="004D7253"/>
    <w:rsid w:val="004D73F0"/>
    <w:rsid w:val="004D7447"/>
    <w:rsid w:val="004D76E5"/>
    <w:rsid w:val="004D7D43"/>
    <w:rsid w:val="004E06AB"/>
    <w:rsid w:val="004E0DE2"/>
    <w:rsid w:val="004E1163"/>
    <w:rsid w:val="004E1325"/>
    <w:rsid w:val="004E15FA"/>
    <w:rsid w:val="004E25BE"/>
    <w:rsid w:val="004E3CFC"/>
    <w:rsid w:val="004E443D"/>
    <w:rsid w:val="004E44FB"/>
    <w:rsid w:val="004E4CD9"/>
    <w:rsid w:val="004E4D60"/>
    <w:rsid w:val="004E5D4D"/>
    <w:rsid w:val="004E637C"/>
    <w:rsid w:val="004E6424"/>
    <w:rsid w:val="004E64A8"/>
    <w:rsid w:val="004E670E"/>
    <w:rsid w:val="004E6978"/>
    <w:rsid w:val="004F0083"/>
    <w:rsid w:val="004F0B3A"/>
    <w:rsid w:val="004F0C2D"/>
    <w:rsid w:val="004F0F54"/>
    <w:rsid w:val="004F1366"/>
    <w:rsid w:val="004F2939"/>
    <w:rsid w:val="004F2E20"/>
    <w:rsid w:val="004F3450"/>
    <w:rsid w:val="004F4241"/>
    <w:rsid w:val="004F4725"/>
    <w:rsid w:val="004F4979"/>
    <w:rsid w:val="004F4EBF"/>
    <w:rsid w:val="004F52AD"/>
    <w:rsid w:val="004F5930"/>
    <w:rsid w:val="004F5C2F"/>
    <w:rsid w:val="004F6034"/>
    <w:rsid w:val="004F63C8"/>
    <w:rsid w:val="004F6AA9"/>
    <w:rsid w:val="004F74AE"/>
    <w:rsid w:val="00501399"/>
    <w:rsid w:val="00501F50"/>
    <w:rsid w:val="00502190"/>
    <w:rsid w:val="005024F7"/>
    <w:rsid w:val="005025A6"/>
    <w:rsid w:val="00502927"/>
    <w:rsid w:val="00502A86"/>
    <w:rsid w:val="0050391D"/>
    <w:rsid w:val="00503C6D"/>
    <w:rsid w:val="00503CA2"/>
    <w:rsid w:val="00504DEB"/>
    <w:rsid w:val="00505E35"/>
    <w:rsid w:val="00505F67"/>
    <w:rsid w:val="005060D4"/>
    <w:rsid w:val="005064AD"/>
    <w:rsid w:val="00506FBE"/>
    <w:rsid w:val="0050786F"/>
    <w:rsid w:val="00510E2D"/>
    <w:rsid w:val="00510F20"/>
    <w:rsid w:val="00510FBA"/>
    <w:rsid w:val="0051136E"/>
    <w:rsid w:val="00512D59"/>
    <w:rsid w:val="005136BE"/>
    <w:rsid w:val="00513950"/>
    <w:rsid w:val="005139C3"/>
    <w:rsid w:val="005150DA"/>
    <w:rsid w:val="00515857"/>
    <w:rsid w:val="00515BC2"/>
    <w:rsid w:val="005176EF"/>
    <w:rsid w:val="00517BDB"/>
    <w:rsid w:val="00520376"/>
    <w:rsid w:val="0052094B"/>
    <w:rsid w:val="00520E37"/>
    <w:rsid w:val="00521C6D"/>
    <w:rsid w:val="00523601"/>
    <w:rsid w:val="0052390C"/>
    <w:rsid w:val="00523E10"/>
    <w:rsid w:val="0052402F"/>
    <w:rsid w:val="00524169"/>
    <w:rsid w:val="00524C6B"/>
    <w:rsid w:val="005252E5"/>
    <w:rsid w:val="00525868"/>
    <w:rsid w:val="00525C12"/>
    <w:rsid w:val="00526626"/>
    <w:rsid w:val="00526884"/>
    <w:rsid w:val="00527019"/>
    <w:rsid w:val="0052731A"/>
    <w:rsid w:val="005273E5"/>
    <w:rsid w:val="00527F8D"/>
    <w:rsid w:val="00530321"/>
    <w:rsid w:val="00530A35"/>
    <w:rsid w:val="00531355"/>
    <w:rsid w:val="0053153F"/>
    <w:rsid w:val="005317E0"/>
    <w:rsid w:val="00532020"/>
    <w:rsid w:val="00532858"/>
    <w:rsid w:val="00532935"/>
    <w:rsid w:val="00533894"/>
    <w:rsid w:val="00533A46"/>
    <w:rsid w:val="00533BB8"/>
    <w:rsid w:val="00534B41"/>
    <w:rsid w:val="005358AB"/>
    <w:rsid w:val="00535BDA"/>
    <w:rsid w:val="00536060"/>
    <w:rsid w:val="00536517"/>
    <w:rsid w:val="00536C03"/>
    <w:rsid w:val="00537522"/>
    <w:rsid w:val="00537684"/>
    <w:rsid w:val="00537A59"/>
    <w:rsid w:val="00537B47"/>
    <w:rsid w:val="00537F09"/>
    <w:rsid w:val="00540D83"/>
    <w:rsid w:val="005411BB"/>
    <w:rsid w:val="005418EE"/>
    <w:rsid w:val="00542198"/>
    <w:rsid w:val="00542FD5"/>
    <w:rsid w:val="00543774"/>
    <w:rsid w:val="00544387"/>
    <w:rsid w:val="00544637"/>
    <w:rsid w:val="00544658"/>
    <w:rsid w:val="005446F4"/>
    <w:rsid w:val="00545EA2"/>
    <w:rsid w:val="00546740"/>
    <w:rsid w:val="005467DE"/>
    <w:rsid w:val="005501C1"/>
    <w:rsid w:val="005508EB"/>
    <w:rsid w:val="00550BBD"/>
    <w:rsid w:val="00550E24"/>
    <w:rsid w:val="005515AC"/>
    <w:rsid w:val="00551720"/>
    <w:rsid w:val="0055236C"/>
    <w:rsid w:val="005527A2"/>
    <w:rsid w:val="005529F4"/>
    <w:rsid w:val="00552A43"/>
    <w:rsid w:val="00553994"/>
    <w:rsid w:val="00553AA7"/>
    <w:rsid w:val="00554817"/>
    <w:rsid w:val="00554C5A"/>
    <w:rsid w:val="00554E16"/>
    <w:rsid w:val="005559D9"/>
    <w:rsid w:val="00555CBA"/>
    <w:rsid w:val="00556B62"/>
    <w:rsid w:val="0055725F"/>
    <w:rsid w:val="0056000C"/>
    <w:rsid w:val="005602DA"/>
    <w:rsid w:val="00560AB5"/>
    <w:rsid w:val="0056182A"/>
    <w:rsid w:val="00561960"/>
    <w:rsid w:val="005638AF"/>
    <w:rsid w:val="00564419"/>
    <w:rsid w:val="005645A5"/>
    <w:rsid w:val="005649A6"/>
    <w:rsid w:val="0056540F"/>
    <w:rsid w:val="005655C5"/>
    <w:rsid w:val="00565CB2"/>
    <w:rsid w:val="00566208"/>
    <w:rsid w:val="00566DA6"/>
    <w:rsid w:val="005677DE"/>
    <w:rsid w:val="005700A2"/>
    <w:rsid w:val="005704A7"/>
    <w:rsid w:val="00570B8A"/>
    <w:rsid w:val="00571037"/>
    <w:rsid w:val="00571049"/>
    <w:rsid w:val="00571884"/>
    <w:rsid w:val="00571AE5"/>
    <w:rsid w:val="0057269A"/>
    <w:rsid w:val="00572717"/>
    <w:rsid w:val="00572C92"/>
    <w:rsid w:val="005747F0"/>
    <w:rsid w:val="00574C1C"/>
    <w:rsid w:val="0057573F"/>
    <w:rsid w:val="005768AE"/>
    <w:rsid w:val="00577D4B"/>
    <w:rsid w:val="00580207"/>
    <w:rsid w:val="00580966"/>
    <w:rsid w:val="00580E38"/>
    <w:rsid w:val="00580F14"/>
    <w:rsid w:val="00581AD8"/>
    <w:rsid w:val="00581E43"/>
    <w:rsid w:val="00582859"/>
    <w:rsid w:val="00582BE8"/>
    <w:rsid w:val="00582F68"/>
    <w:rsid w:val="00583759"/>
    <w:rsid w:val="0058381A"/>
    <w:rsid w:val="00583CB3"/>
    <w:rsid w:val="005850A9"/>
    <w:rsid w:val="00585498"/>
    <w:rsid w:val="005857BB"/>
    <w:rsid w:val="00585CFE"/>
    <w:rsid w:val="005867CA"/>
    <w:rsid w:val="005867E8"/>
    <w:rsid w:val="005871C0"/>
    <w:rsid w:val="0059020A"/>
    <w:rsid w:val="00590729"/>
    <w:rsid w:val="005913DE"/>
    <w:rsid w:val="005922F6"/>
    <w:rsid w:val="0059269B"/>
    <w:rsid w:val="005937C8"/>
    <w:rsid w:val="00593F19"/>
    <w:rsid w:val="005941BC"/>
    <w:rsid w:val="005946BF"/>
    <w:rsid w:val="005949CE"/>
    <w:rsid w:val="00595FCC"/>
    <w:rsid w:val="0059664F"/>
    <w:rsid w:val="00596669"/>
    <w:rsid w:val="00596720"/>
    <w:rsid w:val="00596ED0"/>
    <w:rsid w:val="00597092"/>
    <w:rsid w:val="005A00E4"/>
    <w:rsid w:val="005A020B"/>
    <w:rsid w:val="005A06BE"/>
    <w:rsid w:val="005A0F28"/>
    <w:rsid w:val="005A128C"/>
    <w:rsid w:val="005A13CB"/>
    <w:rsid w:val="005A13CE"/>
    <w:rsid w:val="005A1609"/>
    <w:rsid w:val="005A1A60"/>
    <w:rsid w:val="005A1FB4"/>
    <w:rsid w:val="005A212A"/>
    <w:rsid w:val="005A2C6D"/>
    <w:rsid w:val="005A3C3A"/>
    <w:rsid w:val="005A440C"/>
    <w:rsid w:val="005A4482"/>
    <w:rsid w:val="005A4B18"/>
    <w:rsid w:val="005A4FBF"/>
    <w:rsid w:val="005A5430"/>
    <w:rsid w:val="005A57F8"/>
    <w:rsid w:val="005A5DFA"/>
    <w:rsid w:val="005A6D31"/>
    <w:rsid w:val="005A736A"/>
    <w:rsid w:val="005A7794"/>
    <w:rsid w:val="005A7B02"/>
    <w:rsid w:val="005A7B77"/>
    <w:rsid w:val="005B050B"/>
    <w:rsid w:val="005B10B9"/>
    <w:rsid w:val="005B44F5"/>
    <w:rsid w:val="005B5A08"/>
    <w:rsid w:val="005B76FA"/>
    <w:rsid w:val="005C012F"/>
    <w:rsid w:val="005C02E3"/>
    <w:rsid w:val="005C04E9"/>
    <w:rsid w:val="005C05A3"/>
    <w:rsid w:val="005C0C74"/>
    <w:rsid w:val="005C1033"/>
    <w:rsid w:val="005C1BC7"/>
    <w:rsid w:val="005C1E77"/>
    <w:rsid w:val="005C1EE6"/>
    <w:rsid w:val="005C2290"/>
    <w:rsid w:val="005C2971"/>
    <w:rsid w:val="005C2F2E"/>
    <w:rsid w:val="005C346E"/>
    <w:rsid w:val="005C36A0"/>
    <w:rsid w:val="005C3BB6"/>
    <w:rsid w:val="005C4D6B"/>
    <w:rsid w:val="005C53BA"/>
    <w:rsid w:val="005C59E5"/>
    <w:rsid w:val="005C5DCC"/>
    <w:rsid w:val="005C6254"/>
    <w:rsid w:val="005C6401"/>
    <w:rsid w:val="005C6811"/>
    <w:rsid w:val="005C6984"/>
    <w:rsid w:val="005C6C05"/>
    <w:rsid w:val="005C7865"/>
    <w:rsid w:val="005D084B"/>
    <w:rsid w:val="005D14C0"/>
    <w:rsid w:val="005D160E"/>
    <w:rsid w:val="005D1670"/>
    <w:rsid w:val="005D1D2F"/>
    <w:rsid w:val="005D3AE0"/>
    <w:rsid w:val="005D44B5"/>
    <w:rsid w:val="005D589B"/>
    <w:rsid w:val="005D726E"/>
    <w:rsid w:val="005D72B1"/>
    <w:rsid w:val="005D7406"/>
    <w:rsid w:val="005D7935"/>
    <w:rsid w:val="005E0C08"/>
    <w:rsid w:val="005E14A4"/>
    <w:rsid w:val="005E1D43"/>
    <w:rsid w:val="005E28C9"/>
    <w:rsid w:val="005E3D60"/>
    <w:rsid w:val="005E4A94"/>
    <w:rsid w:val="005E4B58"/>
    <w:rsid w:val="005E55F2"/>
    <w:rsid w:val="005E5751"/>
    <w:rsid w:val="005E6993"/>
    <w:rsid w:val="005E71D8"/>
    <w:rsid w:val="005E758D"/>
    <w:rsid w:val="005E7D96"/>
    <w:rsid w:val="005F0907"/>
    <w:rsid w:val="005F0AE8"/>
    <w:rsid w:val="005F0FB5"/>
    <w:rsid w:val="005F17B1"/>
    <w:rsid w:val="005F285C"/>
    <w:rsid w:val="005F28EE"/>
    <w:rsid w:val="005F2950"/>
    <w:rsid w:val="005F2C64"/>
    <w:rsid w:val="005F3939"/>
    <w:rsid w:val="005F43A6"/>
    <w:rsid w:val="005F4570"/>
    <w:rsid w:val="005F4650"/>
    <w:rsid w:val="005F504E"/>
    <w:rsid w:val="005F5707"/>
    <w:rsid w:val="005F58C5"/>
    <w:rsid w:val="005F5995"/>
    <w:rsid w:val="005F5DDD"/>
    <w:rsid w:val="005F6122"/>
    <w:rsid w:val="005F648F"/>
    <w:rsid w:val="005F6513"/>
    <w:rsid w:val="005F68D7"/>
    <w:rsid w:val="005F7145"/>
    <w:rsid w:val="005F7A19"/>
    <w:rsid w:val="0060044E"/>
    <w:rsid w:val="00600890"/>
    <w:rsid w:val="00601678"/>
    <w:rsid w:val="00601E58"/>
    <w:rsid w:val="00605FFC"/>
    <w:rsid w:val="006064E3"/>
    <w:rsid w:val="0060663A"/>
    <w:rsid w:val="00606906"/>
    <w:rsid w:val="006074B6"/>
    <w:rsid w:val="006075D1"/>
    <w:rsid w:val="00607A36"/>
    <w:rsid w:val="00607F79"/>
    <w:rsid w:val="00610505"/>
    <w:rsid w:val="00610560"/>
    <w:rsid w:val="006118C5"/>
    <w:rsid w:val="00612213"/>
    <w:rsid w:val="00612590"/>
    <w:rsid w:val="006128FF"/>
    <w:rsid w:val="00612C33"/>
    <w:rsid w:val="00612D27"/>
    <w:rsid w:val="00613029"/>
    <w:rsid w:val="00614D0A"/>
    <w:rsid w:val="00615068"/>
    <w:rsid w:val="006150DE"/>
    <w:rsid w:val="0061681C"/>
    <w:rsid w:val="006174E3"/>
    <w:rsid w:val="00617669"/>
    <w:rsid w:val="00617F9D"/>
    <w:rsid w:val="00620155"/>
    <w:rsid w:val="00620670"/>
    <w:rsid w:val="00621B12"/>
    <w:rsid w:val="006221D0"/>
    <w:rsid w:val="00623014"/>
    <w:rsid w:val="00623AD8"/>
    <w:rsid w:val="00623C2D"/>
    <w:rsid w:val="00624119"/>
    <w:rsid w:val="00624558"/>
    <w:rsid w:val="0062568D"/>
    <w:rsid w:val="00625763"/>
    <w:rsid w:val="00625BF2"/>
    <w:rsid w:val="006274A7"/>
    <w:rsid w:val="006277F8"/>
    <w:rsid w:val="00627F15"/>
    <w:rsid w:val="00630F3D"/>
    <w:rsid w:val="00632672"/>
    <w:rsid w:val="0063336D"/>
    <w:rsid w:val="006337F7"/>
    <w:rsid w:val="00633857"/>
    <w:rsid w:val="00633987"/>
    <w:rsid w:val="0063412A"/>
    <w:rsid w:val="006342D2"/>
    <w:rsid w:val="00634690"/>
    <w:rsid w:val="00634D2A"/>
    <w:rsid w:val="00635928"/>
    <w:rsid w:val="006370D0"/>
    <w:rsid w:val="006375AE"/>
    <w:rsid w:val="00640081"/>
    <w:rsid w:val="006400DE"/>
    <w:rsid w:val="00640195"/>
    <w:rsid w:val="00640F22"/>
    <w:rsid w:val="006410A2"/>
    <w:rsid w:val="0064140B"/>
    <w:rsid w:val="00641A7D"/>
    <w:rsid w:val="00642EFF"/>
    <w:rsid w:val="00643D8A"/>
    <w:rsid w:val="00644328"/>
    <w:rsid w:val="0064480A"/>
    <w:rsid w:val="00644BA9"/>
    <w:rsid w:val="00644D6A"/>
    <w:rsid w:val="00645F18"/>
    <w:rsid w:val="00646213"/>
    <w:rsid w:val="00646A7A"/>
    <w:rsid w:val="00646C31"/>
    <w:rsid w:val="00646E4F"/>
    <w:rsid w:val="00647317"/>
    <w:rsid w:val="00647F31"/>
    <w:rsid w:val="00647F54"/>
    <w:rsid w:val="00650F18"/>
    <w:rsid w:val="00651220"/>
    <w:rsid w:val="00651375"/>
    <w:rsid w:val="00651F95"/>
    <w:rsid w:val="006522F8"/>
    <w:rsid w:val="0065256D"/>
    <w:rsid w:val="006527E5"/>
    <w:rsid w:val="00652DAB"/>
    <w:rsid w:val="00653F4C"/>
    <w:rsid w:val="00653F63"/>
    <w:rsid w:val="00654F0C"/>
    <w:rsid w:val="00655034"/>
    <w:rsid w:val="00655538"/>
    <w:rsid w:val="00655685"/>
    <w:rsid w:val="00655F83"/>
    <w:rsid w:val="00656E14"/>
    <w:rsid w:val="00657938"/>
    <w:rsid w:val="00657DE3"/>
    <w:rsid w:val="00660591"/>
    <w:rsid w:val="00660768"/>
    <w:rsid w:val="00661340"/>
    <w:rsid w:val="00661962"/>
    <w:rsid w:val="00662CB1"/>
    <w:rsid w:val="006645D6"/>
    <w:rsid w:val="00664A7F"/>
    <w:rsid w:val="00664DB5"/>
    <w:rsid w:val="00664FEA"/>
    <w:rsid w:val="00665491"/>
    <w:rsid w:val="00665573"/>
    <w:rsid w:val="0066727E"/>
    <w:rsid w:val="00667EBD"/>
    <w:rsid w:val="00667F51"/>
    <w:rsid w:val="00670A13"/>
    <w:rsid w:val="00670EC3"/>
    <w:rsid w:val="006710C7"/>
    <w:rsid w:val="00672133"/>
    <w:rsid w:val="00672B02"/>
    <w:rsid w:val="00673769"/>
    <w:rsid w:val="00673CEE"/>
    <w:rsid w:val="00673F7C"/>
    <w:rsid w:val="0067440F"/>
    <w:rsid w:val="006747F3"/>
    <w:rsid w:val="00675C1F"/>
    <w:rsid w:val="00676260"/>
    <w:rsid w:val="00677075"/>
    <w:rsid w:val="00677332"/>
    <w:rsid w:val="0067751F"/>
    <w:rsid w:val="0068028B"/>
    <w:rsid w:val="00680487"/>
    <w:rsid w:val="006811E3"/>
    <w:rsid w:val="00681814"/>
    <w:rsid w:val="00681B8A"/>
    <w:rsid w:val="0068256B"/>
    <w:rsid w:val="006829DE"/>
    <w:rsid w:val="00683217"/>
    <w:rsid w:val="00683335"/>
    <w:rsid w:val="006841A6"/>
    <w:rsid w:val="00684444"/>
    <w:rsid w:val="00684B99"/>
    <w:rsid w:val="00685129"/>
    <w:rsid w:val="00686D37"/>
    <w:rsid w:val="00686D77"/>
    <w:rsid w:val="00686E2F"/>
    <w:rsid w:val="0068788C"/>
    <w:rsid w:val="0069034A"/>
    <w:rsid w:val="00690382"/>
    <w:rsid w:val="00691EB1"/>
    <w:rsid w:val="00692EC8"/>
    <w:rsid w:val="00692FD5"/>
    <w:rsid w:val="00692FDC"/>
    <w:rsid w:val="006935D8"/>
    <w:rsid w:val="0069417A"/>
    <w:rsid w:val="006942D3"/>
    <w:rsid w:val="00694312"/>
    <w:rsid w:val="006946F6"/>
    <w:rsid w:val="006957F6"/>
    <w:rsid w:val="006962B8"/>
    <w:rsid w:val="006964CF"/>
    <w:rsid w:val="006966C5"/>
    <w:rsid w:val="00696936"/>
    <w:rsid w:val="00696D83"/>
    <w:rsid w:val="00696F72"/>
    <w:rsid w:val="006970AD"/>
    <w:rsid w:val="00697230"/>
    <w:rsid w:val="006978D3"/>
    <w:rsid w:val="00697E38"/>
    <w:rsid w:val="006A0B9B"/>
    <w:rsid w:val="006A0DA0"/>
    <w:rsid w:val="006A1E1D"/>
    <w:rsid w:val="006A243E"/>
    <w:rsid w:val="006A2AA4"/>
    <w:rsid w:val="006A2D88"/>
    <w:rsid w:val="006A2EDB"/>
    <w:rsid w:val="006A3485"/>
    <w:rsid w:val="006A3980"/>
    <w:rsid w:val="006A39C3"/>
    <w:rsid w:val="006A3AD6"/>
    <w:rsid w:val="006A4844"/>
    <w:rsid w:val="006A506C"/>
    <w:rsid w:val="006A5E3B"/>
    <w:rsid w:val="006A5E52"/>
    <w:rsid w:val="006A60DD"/>
    <w:rsid w:val="006A6DA0"/>
    <w:rsid w:val="006A6E45"/>
    <w:rsid w:val="006A7121"/>
    <w:rsid w:val="006A7DB3"/>
    <w:rsid w:val="006B0680"/>
    <w:rsid w:val="006B1204"/>
    <w:rsid w:val="006B134A"/>
    <w:rsid w:val="006B15D3"/>
    <w:rsid w:val="006B160E"/>
    <w:rsid w:val="006B3138"/>
    <w:rsid w:val="006B34B2"/>
    <w:rsid w:val="006B3D7B"/>
    <w:rsid w:val="006B5759"/>
    <w:rsid w:val="006B57A5"/>
    <w:rsid w:val="006B5E3F"/>
    <w:rsid w:val="006B64F7"/>
    <w:rsid w:val="006B65F6"/>
    <w:rsid w:val="006C0013"/>
    <w:rsid w:val="006C04BE"/>
    <w:rsid w:val="006C0925"/>
    <w:rsid w:val="006C262B"/>
    <w:rsid w:val="006C2881"/>
    <w:rsid w:val="006C2B95"/>
    <w:rsid w:val="006C2FCA"/>
    <w:rsid w:val="006C30EB"/>
    <w:rsid w:val="006C354E"/>
    <w:rsid w:val="006C38D0"/>
    <w:rsid w:val="006C3B02"/>
    <w:rsid w:val="006C3F89"/>
    <w:rsid w:val="006C4750"/>
    <w:rsid w:val="006C58C6"/>
    <w:rsid w:val="006C5AB1"/>
    <w:rsid w:val="006C5FAF"/>
    <w:rsid w:val="006C63B2"/>
    <w:rsid w:val="006C7579"/>
    <w:rsid w:val="006C7E3B"/>
    <w:rsid w:val="006D0C97"/>
    <w:rsid w:val="006D19F7"/>
    <w:rsid w:val="006D1A37"/>
    <w:rsid w:val="006D2E52"/>
    <w:rsid w:val="006D46A1"/>
    <w:rsid w:val="006D5471"/>
    <w:rsid w:val="006D5506"/>
    <w:rsid w:val="006D63BE"/>
    <w:rsid w:val="006D6EA8"/>
    <w:rsid w:val="006D7141"/>
    <w:rsid w:val="006D7C5A"/>
    <w:rsid w:val="006E0418"/>
    <w:rsid w:val="006E0AA9"/>
    <w:rsid w:val="006E1015"/>
    <w:rsid w:val="006E182A"/>
    <w:rsid w:val="006E1D98"/>
    <w:rsid w:val="006E1ED4"/>
    <w:rsid w:val="006E2C7C"/>
    <w:rsid w:val="006E393E"/>
    <w:rsid w:val="006E3F8E"/>
    <w:rsid w:val="006E4047"/>
    <w:rsid w:val="006E4938"/>
    <w:rsid w:val="006E4A66"/>
    <w:rsid w:val="006E4C49"/>
    <w:rsid w:val="006E5878"/>
    <w:rsid w:val="006E5930"/>
    <w:rsid w:val="006E59AF"/>
    <w:rsid w:val="006E5C48"/>
    <w:rsid w:val="006E634A"/>
    <w:rsid w:val="006E637E"/>
    <w:rsid w:val="006E6AD4"/>
    <w:rsid w:val="006E7C33"/>
    <w:rsid w:val="006F0BC3"/>
    <w:rsid w:val="006F0E9D"/>
    <w:rsid w:val="006F1121"/>
    <w:rsid w:val="006F150D"/>
    <w:rsid w:val="006F19E5"/>
    <w:rsid w:val="006F1CAB"/>
    <w:rsid w:val="006F29D9"/>
    <w:rsid w:val="006F2AFC"/>
    <w:rsid w:val="006F2C12"/>
    <w:rsid w:val="006F31C0"/>
    <w:rsid w:val="006F33BB"/>
    <w:rsid w:val="006F3E7B"/>
    <w:rsid w:val="006F4038"/>
    <w:rsid w:val="006F5471"/>
    <w:rsid w:val="006F657E"/>
    <w:rsid w:val="006F705D"/>
    <w:rsid w:val="006F7230"/>
    <w:rsid w:val="006F7929"/>
    <w:rsid w:val="006F7D31"/>
    <w:rsid w:val="007005BD"/>
    <w:rsid w:val="00700C5C"/>
    <w:rsid w:val="007019F6"/>
    <w:rsid w:val="00702968"/>
    <w:rsid w:val="0070364D"/>
    <w:rsid w:val="00703DA4"/>
    <w:rsid w:val="007042DB"/>
    <w:rsid w:val="007045BF"/>
    <w:rsid w:val="00704629"/>
    <w:rsid w:val="007049F1"/>
    <w:rsid w:val="007064AD"/>
    <w:rsid w:val="0070737E"/>
    <w:rsid w:val="00707621"/>
    <w:rsid w:val="00707F87"/>
    <w:rsid w:val="007100C4"/>
    <w:rsid w:val="00710334"/>
    <w:rsid w:val="00710CD6"/>
    <w:rsid w:val="007114AC"/>
    <w:rsid w:val="007118BC"/>
    <w:rsid w:val="00711F30"/>
    <w:rsid w:val="0071223F"/>
    <w:rsid w:val="00712BF4"/>
    <w:rsid w:val="00712EAC"/>
    <w:rsid w:val="0071309A"/>
    <w:rsid w:val="00713135"/>
    <w:rsid w:val="0071314A"/>
    <w:rsid w:val="007146B5"/>
    <w:rsid w:val="007147C7"/>
    <w:rsid w:val="0071513F"/>
    <w:rsid w:val="0071536F"/>
    <w:rsid w:val="00715473"/>
    <w:rsid w:val="00715740"/>
    <w:rsid w:val="007171F1"/>
    <w:rsid w:val="0071774C"/>
    <w:rsid w:val="0072049F"/>
    <w:rsid w:val="007207D4"/>
    <w:rsid w:val="007208E4"/>
    <w:rsid w:val="00721721"/>
    <w:rsid w:val="007219F9"/>
    <w:rsid w:val="00721C2D"/>
    <w:rsid w:val="00721EBB"/>
    <w:rsid w:val="00722363"/>
    <w:rsid w:val="007224E8"/>
    <w:rsid w:val="00723864"/>
    <w:rsid w:val="00723A98"/>
    <w:rsid w:val="00723F74"/>
    <w:rsid w:val="007243D7"/>
    <w:rsid w:val="007246C1"/>
    <w:rsid w:val="00724F4E"/>
    <w:rsid w:val="007251E9"/>
    <w:rsid w:val="00725C00"/>
    <w:rsid w:val="007261A5"/>
    <w:rsid w:val="00726375"/>
    <w:rsid w:val="00726632"/>
    <w:rsid w:val="00726A37"/>
    <w:rsid w:val="007270D9"/>
    <w:rsid w:val="007271FA"/>
    <w:rsid w:val="0072774C"/>
    <w:rsid w:val="00727DBA"/>
    <w:rsid w:val="00730618"/>
    <w:rsid w:val="0073113C"/>
    <w:rsid w:val="00731610"/>
    <w:rsid w:val="00732610"/>
    <w:rsid w:val="00732AEE"/>
    <w:rsid w:val="00732C36"/>
    <w:rsid w:val="00732F94"/>
    <w:rsid w:val="0073445E"/>
    <w:rsid w:val="0073491B"/>
    <w:rsid w:val="00734E78"/>
    <w:rsid w:val="007357BA"/>
    <w:rsid w:val="00735901"/>
    <w:rsid w:val="00735903"/>
    <w:rsid w:val="00735A1D"/>
    <w:rsid w:val="00736263"/>
    <w:rsid w:val="0073685D"/>
    <w:rsid w:val="00736A5D"/>
    <w:rsid w:val="00737C15"/>
    <w:rsid w:val="00737C8D"/>
    <w:rsid w:val="00737DD7"/>
    <w:rsid w:val="00740599"/>
    <w:rsid w:val="00740855"/>
    <w:rsid w:val="00740EBF"/>
    <w:rsid w:val="007413FA"/>
    <w:rsid w:val="007419F8"/>
    <w:rsid w:val="00741A1C"/>
    <w:rsid w:val="00742A1F"/>
    <w:rsid w:val="00743341"/>
    <w:rsid w:val="0074368B"/>
    <w:rsid w:val="00743E79"/>
    <w:rsid w:val="0074406C"/>
    <w:rsid w:val="0074412B"/>
    <w:rsid w:val="00744296"/>
    <w:rsid w:val="00744455"/>
    <w:rsid w:val="0074480E"/>
    <w:rsid w:val="0074556F"/>
    <w:rsid w:val="00745C91"/>
    <w:rsid w:val="007469FB"/>
    <w:rsid w:val="00746A08"/>
    <w:rsid w:val="00747DBC"/>
    <w:rsid w:val="00747F69"/>
    <w:rsid w:val="0075093E"/>
    <w:rsid w:val="007514CF"/>
    <w:rsid w:val="00751A31"/>
    <w:rsid w:val="00751EEE"/>
    <w:rsid w:val="00752407"/>
    <w:rsid w:val="00752557"/>
    <w:rsid w:val="00753527"/>
    <w:rsid w:val="00753A43"/>
    <w:rsid w:val="00753BEA"/>
    <w:rsid w:val="0075465B"/>
    <w:rsid w:val="0075554A"/>
    <w:rsid w:val="00755F24"/>
    <w:rsid w:val="00756168"/>
    <w:rsid w:val="00756245"/>
    <w:rsid w:val="00756B68"/>
    <w:rsid w:val="00757467"/>
    <w:rsid w:val="0076010D"/>
    <w:rsid w:val="00760C8E"/>
    <w:rsid w:val="00762ACD"/>
    <w:rsid w:val="007630CF"/>
    <w:rsid w:val="00763456"/>
    <w:rsid w:val="00763BD7"/>
    <w:rsid w:val="0076535A"/>
    <w:rsid w:val="007656CE"/>
    <w:rsid w:val="00765A7B"/>
    <w:rsid w:val="00765FBD"/>
    <w:rsid w:val="00766F97"/>
    <w:rsid w:val="00767264"/>
    <w:rsid w:val="00767933"/>
    <w:rsid w:val="00767ABD"/>
    <w:rsid w:val="00771460"/>
    <w:rsid w:val="00771826"/>
    <w:rsid w:val="007724E5"/>
    <w:rsid w:val="00772ED7"/>
    <w:rsid w:val="007734E7"/>
    <w:rsid w:val="007737F1"/>
    <w:rsid w:val="0077401A"/>
    <w:rsid w:val="0077442F"/>
    <w:rsid w:val="00775057"/>
    <w:rsid w:val="007750DD"/>
    <w:rsid w:val="00775935"/>
    <w:rsid w:val="00775C4A"/>
    <w:rsid w:val="007767E6"/>
    <w:rsid w:val="00777420"/>
    <w:rsid w:val="007778AF"/>
    <w:rsid w:val="00777925"/>
    <w:rsid w:val="00777C72"/>
    <w:rsid w:val="00777E5A"/>
    <w:rsid w:val="0078108E"/>
    <w:rsid w:val="007813E9"/>
    <w:rsid w:val="00781B6B"/>
    <w:rsid w:val="00781CED"/>
    <w:rsid w:val="00781E9E"/>
    <w:rsid w:val="00782325"/>
    <w:rsid w:val="007831F4"/>
    <w:rsid w:val="00783753"/>
    <w:rsid w:val="00783AAB"/>
    <w:rsid w:val="00783DA7"/>
    <w:rsid w:val="007847F2"/>
    <w:rsid w:val="007848EC"/>
    <w:rsid w:val="00784F20"/>
    <w:rsid w:val="00785FBF"/>
    <w:rsid w:val="007864A8"/>
    <w:rsid w:val="007868A0"/>
    <w:rsid w:val="007876E6"/>
    <w:rsid w:val="00787EEA"/>
    <w:rsid w:val="00790297"/>
    <w:rsid w:val="00790433"/>
    <w:rsid w:val="00790F2F"/>
    <w:rsid w:val="00791348"/>
    <w:rsid w:val="007919B1"/>
    <w:rsid w:val="00791E60"/>
    <w:rsid w:val="00791FD2"/>
    <w:rsid w:val="00792649"/>
    <w:rsid w:val="00793BE7"/>
    <w:rsid w:val="00793BF0"/>
    <w:rsid w:val="00793D5B"/>
    <w:rsid w:val="00794607"/>
    <w:rsid w:val="00794662"/>
    <w:rsid w:val="007949F4"/>
    <w:rsid w:val="00796CD2"/>
    <w:rsid w:val="00797163"/>
    <w:rsid w:val="00797C56"/>
    <w:rsid w:val="007A01B1"/>
    <w:rsid w:val="007A02C9"/>
    <w:rsid w:val="007A06E8"/>
    <w:rsid w:val="007A0795"/>
    <w:rsid w:val="007A0F5C"/>
    <w:rsid w:val="007A1105"/>
    <w:rsid w:val="007A1435"/>
    <w:rsid w:val="007A191D"/>
    <w:rsid w:val="007A266F"/>
    <w:rsid w:val="007A3158"/>
    <w:rsid w:val="007A39A9"/>
    <w:rsid w:val="007A3A9B"/>
    <w:rsid w:val="007A3AC7"/>
    <w:rsid w:val="007A3E71"/>
    <w:rsid w:val="007A408B"/>
    <w:rsid w:val="007A418F"/>
    <w:rsid w:val="007A4796"/>
    <w:rsid w:val="007A51C3"/>
    <w:rsid w:val="007A5BF4"/>
    <w:rsid w:val="007A62E7"/>
    <w:rsid w:val="007A640B"/>
    <w:rsid w:val="007A6F2D"/>
    <w:rsid w:val="007A6FCC"/>
    <w:rsid w:val="007A700C"/>
    <w:rsid w:val="007B05AF"/>
    <w:rsid w:val="007B06F4"/>
    <w:rsid w:val="007B0BAA"/>
    <w:rsid w:val="007B1527"/>
    <w:rsid w:val="007B1807"/>
    <w:rsid w:val="007B1873"/>
    <w:rsid w:val="007B2047"/>
    <w:rsid w:val="007B2ED8"/>
    <w:rsid w:val="007B2EF7"/>
    <w:rsid w:val="007B3695"/>
    <w:rsid w:val="007B3D30"/>
    <w:rsid w:val="007B4225"/>
    <w:rsid w:val="007B5815"/>
    <w:rsid w:val="007B62C8"/>
    <w:rsid w:val="007B6548"/>
    <w:rsid w:val="007B6655"/>
    <w:rsid w:val="007B6CEA"/>
    <w:rsid w:val="007B766E"/>
    <w:rsid w:val="007B7A0C"/>
    <w:rsid w:val="007C0244"/>
    <w:rsid w:val="007C0610"/>
    <w:rsid w:val="007C0876"/>
    <w:rsid w:val="007C08EB"/>
    <w:rsid w:val="007C1B9B"/>
    <w:rsid w:val="007C1BBD"/>
    <w:rsid w:val="007C332F"/>
    <w:rsid w:val="007C356D"/>
    <w:rsid w:val="007C373D"/>
    <w:rsid w:val="007C3AE5"/>
    <w:rsid w:val="007C4939"/>
    <w:rsid w:val="007C58D3"/>
    <w:rsid w:val="007C6CA0"/>
    <w:rsid w:val="007C76F5"/>
    <w:rsid w:val="007D013E"/>
    <w:rsid w:val="007D0665"/>
    <w:rsid w:val="007D0698"/>
    <w:rsid w:val="007D0C52"/>
    <w:rsid w:val="007D199C"/>
    <w:rsid w:val="007D1A61"/>
    <w:rsid w:val="007D20D2"/>
    <w:rsid w:val="007D2839"/>
    <w:rsid w:val="007D2ADE"/>
    <w:rsid w:val="007D34EB"/>
    <w:rsid w:val="007D3667"/>
    <w:rsid w:val="007D3DE9"/>
    <w:rsid w:val="007D517A"/>
    <w:rsid w:val="007D5D4E"/>
    <w:rsid w:val="007D5E0D"/>
    <w:rsid w:val="007D60A9"/>
    <w:rsid w:val="007D6223"/>
    <w:rsid w:val="007D6CDD"/>
    <w:rsid w:val="007D6E7F"/>
    <w:rsid w:val="007D7871"/>
    <w:rsid w:val="007D7BA2"/>
    <w:rsid w:val="007E0366"/>
    <w:rsid w:val="007E0DC6"/>
    <w:rsid w:val="007E16CA"/>
    <w:rsid w:val="007E1822"/>
    <w:rsid w:val="007E1954"/>
    <w:rsid w:val="007E1A17"/>
    <w:rsid w:val="007E2257"/>
    <w:rsid w:val="007E234F"/>
    <w:rsid w:val="007E2D3D"/>
    <w:rsid w:val="007E3494"/>
    <w:rsid w:val="007E34A2"/>
    <w:rsid w:val="007E3A54"/>
    <w:rsid w:val="007E3A80"/>
    <w:rsid w:val="007E3D85"/>
    <w:rsid w:val="007E3DC5"/>
    <w:rsid w:val="007E4223"/>
    <w:rsid w:val="007E4261"/>
    <w:rsid w:val="007E5E2D"/>
    <w:rsid w:val="007E5EEA"/>
    <w:rsid w:val="007E7584"/>
    <w:rsid w:val="007F037A"/>
    <w:rsid w:val="007F0E5A"/>
    <w:rsid w:val="007F11B5"/>
    <w:rsid w:val="007F1F4B"/>
    <w:rsid w:val="007F3682"/>
    <w:rsid w:val="007F3AA4"/>
    <w:rsid w:val="007F4368"/>
    <w:rsid w:val="007F4695"/>
    <w:rsid w:val="007F4DFC"/>
    <w:rsid w:val="007F5029"/>
    <w:rsid w:val="007F514F"/>
    <w:rsid w:val="007F571D"/>
    <w:rsid w:val="007F5742"/>
    <w:rsid w:val="007F5DC3"/>
    <w:rsid w:val="007F626B"/>
    <w:rsid w:val="007F63FE"/>
    <w:rsid w:val="007F6B05"/>
    <w:rsid w:val="007F6DF5"/>
    <w:rsid w:val="007F707D"/>
    <w:rsid w:val="007F7316"/>
    <w:rsid w:val="007F7ABC"/>
    <w:rsid w:val="008011EA"/>
    <w:rsid w:val="00801387"/>
    <w:rsid w:val="00801976"/>
    <w:rsid w:val="00801C5A"/>
    <w:rsid w:val="008023C0"/>
    <w:rsid w:val="00802507"/>
    <w:rsid w:val="00803328"/>
    <w:rsid w:val="00803984"/>
    <w:rsid w:val="00803D86"/>
    <w:rsid w:val="00804739"/>
    <w:rsid w:val="00804AFA"/>
    <w:rsid w:val="008072BA"/>
    <w:rsid w:val="00811173"/>
    <w:rsid w:val="00811C20"/>
    <w:rsid w:val="00812397"/>
    <w:rsid w:val="008123BE"/>
    <w:rsid w:val="008129D8"/>
    <w:rsid w:val="00813E6F"/>
    <w:rsid w:val="00814817"/>
    <w:rsid w:val="00814B76"/>
    <w:rsid w:val="00814F98"/>
    <w:rsid w:val="0081524F"/>
    <w:rsid w:val="00815BDC"/>
    <w:rsid w:val="00815DDC"/>
    <w:rsid w:val="00816E3C"/>
    <w:rsid w:val="00817C83"/>
    <w:rsid w:val="0082031A"/>
    <w:rsid w:val="008203FA"/>
    <w:rsid w:val="008206D0"/>
    <w:rsid w:val="008207EF"/>
    <w:rsid w:val="008225ED"/>
    <w:rsid w:val="00822DD2"/>
    <w:rsid w:val="008236BC"/>
    <w:rsid w:val="00823873"/>
    <w:rsid w:val="00824491"/>
    <w:rsid w:val="00824508"/>
    <w:rsid w:val="008245ED"/>
    <w:rsid w:val="00825469"/>
    <w:rsid w:val="00826862"/>
    <w:rsid w:val="00827E47"/>
    <w:rsid w:val="00827F66"/>
    <w:rsid w:val="00827F93"/>
    <w:rsid w:val="008301C4"/>
    <w:rsid w:val="00830621"/>
    <w:rsid w:val="00830E02"/>
    <w:rsid w:val="0083153E"/>
    <w:rsid w:val="00832450"/>
    <w:rsid w:val="0083275F"/>
    <w:rsid w:val="00832BB0"/>
    <w:rsid w:val="00835067"/>
    <w:rsid w:val="008353C6"/>
    <w:rsid w:val="00835415"/>
    <w:rsid w:val="008358F9"/>
    <w:rsid w:val="008359FB"/>
    <w:rsid w:val="00836443"/>
    <w:rsid w:val="008367DA"/>
    <w:rsid w:val="00836875"/>
    <w:rsid w:val="00836F6F"/>
    <w:rsid w:val="0083724B"/>
    <w:rsid w:val="00837A4B"/>
    <w:rsid w:val="00837B3A"/>
    <w:rsid w:val="00837D9C"/>
    <w:rsid w:val="00840B00"/>
    <w:rsid w:val="00841231"/>
    <w:rsid w:val="00841511"/>
    <w:rsid w:val="00841AA6"/>
    <w:rsid w:val="00842253"/>
    <w:rsid w:val="0084251F"/>
    <w:rsid w:val="00842531"/>
    <w:rsid w:val="00842699"/>
    <w:rsid w:val="0084380A"/>
    <w:rsid w:val="0084454D"/>
    <w:rsid w:val="00844590"/>
    <w:rsid w:val="008456CE"/>
    <w:rsid w:val="00846945"/>
    <w:rsid w:val="00846C97"/>
    <w:rsid w:val="00847897"/>
    <w:rsid w:val="00847E2D"/>
    <w:rsid w:val="008505BD"/>
    <w:rsid w:val="00850C8F"/>
    <w:rsid w:val="00850EBE"/>
    <w:rsid w:val="008513CF"/>
    <w:rsid w:val="0085193D"/>
    <w:rsid w:val="00852197"/>
    <w:rsid w:val="0085260B"/>
    <w:rsid w:val="0085261D"/>
    <w:rsid w:val="00852712"/>
    <w:rsid w:val="00853748"/>
    <w:rsid w:val="00853FD6"/>
    <w:rsid w:val="00854579"/>
    <w:rsid w:val="008549B3"/>
    <w:rsid w:val="00854C84"/>
    <w:rsid w:val="008556A8"/>
    <w:rsid w:val="008561DE"/>
    <w:rsid w:val="00856FC2"/>
    <w:rsid w:val="00857792"/>
    <w:rsid w:val="00860158"/>
    <w:rsid w:val="008610D0"/>
    <w:rsid w:val="00861264"/>
    <w:rsid w:val="0086161F"/>
    <w:rsid w:val="00861853"/>
    <w:rsid w:val="008620B6"/>
    <w:rsid w:val="008638DB"/>
    <w:rsid w:val="00863C76"/>
    <w:rsid w:val="008659E4"/>
    <w:rsid w:val="00865D47"/>
    <w:rsid w:val="008669F0"/>
    <w:rsid w:val="00866E22"/>
    <w:rsid w:val="008672DE"/>
    <w:rsid w:val="00867382"/>
    <w:rsid w:val="00867F77"/>
    <w:rsid w:val="0087116A"/>
    <w:rsid w:val="00871281"/>
    <w:rsid w:val="00872079"/>
    <w:rsid w:val="00872551"/>
    <w:rsid w:val="008727F6"/>
    <w:rsid w:val="0087314D"/>
    <w:rsid w:val="00873400"/>
    <w:rsid w:val="00873406"/>
    <w:rsid w:val="008735F3"/>
    <w:rsid w:val="008743AA"/>
    <w:rsid w:val="008743F9"/>
    <w:rsid w:val="00874817"/>
    <w:rsid w:val="0087485C"/>
    <w:rsid w:val="00875975"/>
    <w:rsid w:val="00875B2C"/>
    <w:rsid w:val="00875FD4"/>
    <w:rsid w:val="008766C4"/>
    <w:rsid w:val="00876C1F"/>
    <w:rsid w:val="008774AC"/>
    <w:rsid w:val="00877F62"/>
    <w:rsid w:val="00880289"/>
    <w:rsid w:val="00880EC5"/>
    <w:rsid w:val="0088135C"/>
    <w:rsid w:val="0088174F"/>
    <w:rsid w:val="008818AA"/>
    <w:rsid w:val="00882120"/>
    <w:rsid w:val="00882650"/>
    <w:rsid w:val="00882B21"/>
    <w:rsid w:val="00882CBA"/>
    <w:rsid w:val="00882CCC"/>
    <w:rsid w:val="00882E7A"/>
    <w:rsid w:val="00882F29"/>
    <w:rsid w:val="008831D8"/>
    <w:rsid w:val="008831DF"/>
    <w:rsid w:val="008837B1"/>
    <w:rsid w:val="00884742"/>
    <w:rsid w:val="00884FA5"/>
    <w:rsid w:val="00885D3F"/>
    <w:rsid w:val="00886083"/>
    <w:rsid w:val="0088669C"/>
    <w:rsid w:val="008868A7"/>
    <w:rsid w:val="008869BA"/>
    <w:rsid w:val="00886AC5"/>
    <w:rsid w:val="008878E5"/>
    <w:rsid w:val="00887980"/>
    <w:rsid w:val="00887AB2"/>
    <w:rsid w:val="0089024A"/>
    <w:rsid w:val="00891376"/>
    <w:rsid w:val="00891C03"/>
    <w:rsid w:val="00892CC7"/>
    <w:rsid w:val="00893543"/>
    <w:rsid w:val="00893853"/>
    <w:rsid w:val="00893BCD"/>
    <w:rsid w:val="008950F0"/>
    <w:rsid w:val="0089644B"/>
    <w:rsid w:val="008969DD"/>
    <w:rsid w:val="00896EEB"/>
    <w:rsid w:val="008970F4"/>
    <w:rsid w:val="00897468"/>
    <w:rsid w:val="00897574"/>
    <w:rsid w:val="008A0677"/>
    <w:rsid w:val="008A0A4A"/>
    <w:rsid w:val="008A1424"/>
    <w:rsid w:val="008A160E"/>
    <w:rsid w:val="008A1632"/>
    <w:rsid w:val="008A212F"/>
    <w:rsid w:val="008A231E"/>
    <w:rsid w:val="008A2EC1"/>
    <w:rsid w:val="008A3A28"/>
    <w:rsid w:val="008A3AF0"/>
    <w:rsid w:val="008A42C7"/>
    <w:rsid w:val="008A4D06"/>
    <w:rsid w:val="008A596D"/>
    <w:rsid w:val="008A59DD"/>
    <w:rsid w:val="008A646A"/>
    <w:rsid w:val="008A6AFE"/>
    <w:rsid w:val="008A790F"/>
    <w:rsid w:val="008A7932"/>
    <w:rsid w:val="008A7BF5"/>
    <w:rsid w:val="008B1787"/>
    <w:rsid w:val="008B18B3"/>
    <w:rsid w:val="008B2B01"/>
    <w:rsid w:val="008B32CC"/>
    <w:rsid w:val="008B356F"/>
    <w:rsid w:val="008B4019"/>
    <w:rsid w:val="008B430E"/>
    <w:rsid w:val="008B4453"/>
    <w:rsid w:val="008B47F8"/>
    <w:rsid w:val="008B48AF"/>
    <w:rsid w:val="008B4C84"/>
    <w:rsid w:val="008B503E"/>
    <w:rsid w:val="008B507F"/>
    <w:rsid w:val="008B57EC"/>
    <w:rsid w:val="008B5DAC"/>
    <w:rsid w:val="008B600E"/>
    <w:rsid w:val="008B70DB"/>
    <w:rsid w:val="008B7158"/>
    <w:rsid w:val="008C04CF"/>
    <w:rsid w:val="008C1459"/>
    <w:rsid w:val="008C1D40"/>
    <w:rsid w:val="008C2802"/>
    <w:rsid w:val="008C408D"/>
    <w:rsid w:val="008C48C4"/>
    <w:rsid w:val="008C4A4B"/>
    <w:rsid w:val="008C5526"/>
    <w:rsid w:val="008C5A44"/>
    <w:rsid w:val="008C68C1"/>
    <w:rsid w:val="008C6D23"/>
    <w:rsid w:val="008C6EF7"/>
    <w:rsid w:val="008C71AC"/>
    <w:rsid w:val="008C71C3"/>
    <w:rsid w:val="008D01B3"/>
    <w:rsid w:val="008D0FE3"/>
    <w:rsid w:val="008D157F"/>
    <w:rsid w:val="008D1605"/>
    <w:rsid w:val="008D1D1B"/>
    <w:rsid w:val="008D1F98"/>
    <w:rsid w:val="008D2F48"/>
    <w:rsid w:val="008D3264"/>
    <w:rsid w:val="008D4C2C"/>
    <w:rsid w:val="008D4CCC"/>
    <w:rsid w:val="008D4E65"/>
    <w:rsid w:val="008D66AA"/>
    <w:rsid w:val="008D789C"/>
    <w:rsid w:val="008E0891"/>
    <w:rsid w:val="008E14E5"/>
    <w:rsid w:val="008E1B65"/>
    <w:rsid w:val="008E2502"/>
    <w:rsid w:val="008E2827"/>
    <w:rsid w:val="008E311C"/>
    <w:rsid w:val="008E39AB"/>
    <w:rsid w:val="008E3B38"/>
    <w:rsid w:val="008E412C"/>
    <w:rsid w:val="008E413C"/>
    <w:rsid w:val="008E44F1"/>
    <w:rsid w:val="008E552C"/>
    <w:rsid w:val="008E65BF"/>
    <w:rsid w:val="008E6B2D"/>
    <w:rsid w:val="008E769D"/>
    <w:rsid w:val="008E7FCD"/>
    <w:rsid w:val="008F0167"/>
    <w:rsid w:val="008F0658"/>
    <w:rsid w:val="008F1286"/>
    <w:rsid w:val="008F1298"/>
    <w:rsid w:val="008F130A"/>
    <w:rsid w:val="008F152C"/>
    <w:rsid w:val="008F1EAD"/>
    <w:rsid w:val="008F22AD"/>
    <w:rsid w:val="008F23E0"/>
    <w:rsid w:val="008F267F"/>
    <w:rsid w:val="008F3317"/>
    <w:rsid w:val="008F4958"/>
    <w:rsid w:val="008F4D2F"/>
    <w:rsid w:val="008F5283"/>
    <w:rsid w:val="008F548F"/>
    <w:rsid w:val="008F56A1"/>
    <w:rsid w:val="008F5977"/>
    <w:rsid w:val="008F5F3E"/>
    <w:rsid w:val="008F6A67"/>
    <w:rsid w:val="008F6EFC"/>
    <w:rsid w:val="008F713F"/>
    <w:rsid w:val="008F7831"/>
    <w:rsid w:val="008F7E86"/>
    <w:rsid w:val="00900CD6"/>
    <w:rsid w:val="00901EC2"/>
    <w:rsid w:val="00901EF8"/>
    <w:rsid w:val="009021AD"/>
    <w:rsid w:val="00902B0C"/>
    <w:rsid w:val="009031FA"/>
    <w:rsid w:val="00903AFD"/>
    <w:rsid w:val="00903CC7"/>
    <w:rsid w:val="009043BD"/>
    <w:rsid w:val="009044AF"/>
    <w:rsid w:val="009044B4"/>
    <w:rsid w:val="00904866"/>
    <w:rsid w:val="0090527D"/>
    <w:rsid w:val="00905916"/>
    <w:rsid w:val="00905928"/>
    <w:rsid w:val="00905FDF"/>
    <w:rsid w:val="00906451"/>
    <w:rsid w:val="009064EC"/>
    <w:rsid w:val="009066CB"/>
    <w:rsid w:val="009067F7"/>
    <w:rsid w:val="00906800"/>
    <w:rsid w:val="00906951"/>
    <w:rsid w:val="00906D9F"/>
    <w:rsid w:val="00906EC5"/>
    <w:rsid w:val="00907364"/>
    <w:rsid w:val="00907734"/>
    <w:rsid w:val="009109ED"/>
    <w:rsid w:val="00911579"/>
    <w:rsid w:val="00911778"/>
    <w:rsid w:val="00911F63"/>
    <w:rsid w:val="00912165"/>
    <w:rsid w:val="00912647"/>
    <w:rsid w:val="00912B75"/>
    <w:rsid w:val="00912E24"/>
    <w:rsid w:val="00913125"/>
    <w:rsid w:val="009137EB"/>
    <w:rsid w:val="00913AD0"/>
    <w:rsid w:val="00914BE2"/>
    <w:rsid w:val="009159F9"/>
    <w:rsid w:val="009160B9"/>
    <w:rsid w:val="009169D0"/>
    <w:rsid w:val="00916C84"/>
    <w:rsid w:val="00916F2A"/>
    <w:rsid w:val="009171F3"/>
    <w:rsid w:val="00917C6B"/>
    <w:rsid w:val="00917E9C"/>
    <w:rsid w:val="009200DA"/>
    <w:rsid w:val="009207D8"/>
    <w:rsid w:val="0092167E"/>
    <w:rsid w:val="00921790"/>
    <w:rsid w:val="009224FF"/>
    <w:rsid w:val="00923927"/>
    <w:rsid w:val="00923AB7"/>
    <w:rsid w:val="00926089"/>
    <w:rsid w:val="0092628F"/>
    <w:rsid w:val="009267DA"/>
    <w:rsid w:val="00926B31"/>
    <w:rsid w:val="009271D2"/>
    <w:rsid w:val="00927630"/>
    <w:rsid w:val="00930036"/>
    <w:rsid w:val="009309F1"/>
    <w:rsid w:val="00930B49"/>
    <w:rsid w:val="00930C4E"/>
    <w:rsid w:val="00930C8C"/>
    <w:rsid w:val="00931788"/>
    <w:rsid w:val="0093524A"/>
    <w:rsid w:val="0093601C"/>
    <w:rsid w:val="0093639D"/>
    <w:rsid w:val="00936E57"/>
    <w:rsid w:val="00937838"/>
    <w:rsid w:val="00937868"/>
    <w:rsid w:val="0093788C"/>
    <w:rsid w:val="00937FD3"/>
    <w:rsid w:val="00940429"/>
    <w:rsid w:val="009404FD"/>
    <w:rsid w:val="009414F8"/>
    <w:rsid w:val="009418D6"/>
    <w:rsid w:val="00941A10"/>
    <w:rsid w:val="00942128"/>
    <w:rsid w:val="009428DD"/>
    <w:rsid w:val="00943097"/>
    <w:rsid w:val="009434ED"/>
    <w:rsid w:val="009437B4"/>
    <w:rsid w:val="00943AB0"/>
    <w:rsid w:val="00943BC3"/>
    <w:rsid w:val="0094458F"/>
    <w:rsid w:val="00944C29"/>
    <w:rsid w:val="009456B6"/>
    <w:rsid w:val="0094572F"/>
    <w:rsid w:val="009457B2"/>
    <w:rsid w:val="00945C0D"/>
    <w:rsid w:val="00946B45"/>
    <w:rsid w:val="00946BCB"/>
    <w:rsid w:val="009472F0"/>
    <w:rsid w:val="0095048D"/>
    <w:rsid w:val="00950590"/>
    <w:rsid w:val="00950967"/>
    <w:rsid w:val="00950A27"/>
    <w:rsid w:val="00950A49"/>
    <w:rsid w:val="00950DE6"/>
    <w:rsid w:val="0095103E"/>
    <w:rsid w:val="00951125"/>
    <w:rsid w:val="00951A0A"/>
    <w:rsid w:val="0095256C"/>
    <w:rsid w:val="0095336F"/>
    <w:rsid w:val="00953CA2"/>
    <w:rsid w:val="009558A9"/>
    <w:rsid w:val="00955AD8"/>
    <w:rsid w:val="00955FB1"/>
    <w:rsid w:val="00957447"/>
    <w:rsid w:val="00957EB4"/>
    <w:rsid w:val="009603D0"/>
    <w:rsid w:val="00960CA1"/>
    <w:rsid w:val="0096177F"/>
    <w:rsid w:val="00962475"/>
    <w:rsid w:val="00963D37"/>
    <w:rsid w:val="0096467C"/>
    <w:rsid w:val="009653E5"/>
    <w:rsid w:val="009665F5"/>
    <w:rsid w:val="00967683"/>
    <w:rsid w:val="00967946"/>
    <w:rsid w:val="00970794"/>
    <w:rsid w:val="00970F27"/>
    <w:rsid w:val="00971114"/>
    <w:rsid w:val="00971464"/>
    <w:rsid w:val="009714E7"/>
    <w:rsid w:val="009717C6"/>
    <w:rsid w:val="009717CF"/>
    <w:rsid w:val="00971BD5"/>
    <w:rsid w:val="00971EA0"/>
    <w:rsid w:val="009729B8"/>
    <w:rsid w:val="0097322A"/>
    <w:rsid w:val="00973EAC"/>
    <w:rsid w:val="00974193"/>
    <w:rsid w:val="009742EF"/>
    <w:rsid w:val="00974AB5"/>
    <w:rsid w:val="00974B95"/>
    <w:rsid w:val="00974D70"/>
    <w:rsid w:val="00974F48"/>
    <w:rsid w:val="0097541F"/>
    <w:rsid w:val="00975E6A"/>
    <w:rsid w:val="00977A38"/>
    <w:rsid w:val="00980755"/>
    <w:rsid w:val="00981516"/>
    <w:rsid w:val="00981C53"/>
    <w:rsid w:val="0098241E"/>
    <w:rsid w:val="009830BA"/>
    <w:rsid w:val="00983BAF"/>
    <w:rsid w:val="0098412E"/>
    <w:rsid w:val="00984596"/>
    <w:rsid w:val="00984FC5"/>
    <w:rsid w:val="009856F9"/>
    <w:rsid w:val="009864E6"/>
    <w:rsid w:val="00986878"/>
    <w:rsid w:val="0098724B"/>
    <w:rsid w:val="009875A3"/>
    <w:rsid w:val="00987FC6"/>
    <w:rsid w:val="00987FFE"/>
    <w:rsid w:val="0099057D"/>
    <w:rsid w:val="00990C46"/>
    <w:rsid w:val="00991196"/>
    <w:rsid w:val="00991666"/>
    <w:rsid w:val="0099194D"/>
    <w:rsid w:val="00992CFA"/>
    <w:rsid w:val="009934C6"/>
    <w:rsid w:val="00993A00"/>
    <w:rsid w:val="00993A39"/>
    <w:rsid w:val="009940F2"/>
    <w:rsid w:val="0099570E"/>
    <w:rsid w:val="00995793"/>
    <w:rsid w:val="00995EA0"/>
    <w:rsid w:val="0099633A"/>
    <w:rsid w:val="00997042"/>
    <w:rsid w:val="00997F38"/>
    <w:rsid w:val="009A2821"/>
    <w:rsid w:val="009A2864"/>
    <w:rsid w:val="009A41D0"/>
    <w:rsid w:val="009A4C8E"/>
    <w:rsid w:val="009A5359"/>
    <w:rsid w:val="009A6046"/>
    <w:rsid w:val="009A6B11"/>
    <w:rsid w:val="009A6B9F"/>
    <w:rsid w:val="009A6EF9"/>
    <w:rsid w:val="009A7141"/>
    <w:rsid w:val="009A7587"/>
    <w:rsid w:val="009A79C8"/>
    <w:rsid w:val="009B06D9"/>
    <w:rsid w:val="009B0ECB"/>
    <w:rsid w:val="009B1142"/>
    <w:rsid w:val="009B14D9"/>
    <w:rsid w:val="009B1823"/>
    <w:rsid w:val="009B1C42"/>
    <w:rsid w:val="009B2635"/>
    <w:rsid w:val="009B2759"/>
    <w:rsid w:val="009B2D22"/>
    <w:rsid w:val="009B2FC5"/>
    <w:rsid w:val="009B3012"/>
    <w:rsid w:val="009B3287"/>
    <w:rsid w:val="009B37C0"/>
    <w:rsid w:val="009B60D5"/>
    <w:rsid w:val="009B747B"/>
    <w:rsid w:val="009B7553"/>
    <w:rsid w:val="009B7761"/>
    <w:rsid w:val="009B79D9"/>
    <w:rsid w:val="009C021E"/>
    <w:rsid w:val="009C051B"/>
    <w:rsid w:val="009C07B1"/>
    <w:rsid w:val="009C151B"/>
    <w:rsid w:val="009C23C3"/>
    <w:rsid w:val="009C2530"/>
    <w:rsid w:val="009C2941"/>
    <w:rsid w:val="009C316B"/>
    <w:rsid w:val="009C33B3"/>
    <w:rsid w:val="009C3DCA"/>
    <w:rsid w:val="009C3E14"/>
    <w:rsid w:val="009C4339"/>
    <w:rsid w:val="009C4AA5"/>
    <w:rsid w:val="009C5FD9"/>
    <w:rsid w:val="009C691D"/>
    <w:rsid w:val="009C6BCF"/>
    <w:rsid w:val="009C7653"/>
    <w:rsid w:val="009D004C"/>
    <w:rsid w:val="009D0D45"/>
    <w:rsid w:val="009D217E"/>
    <w:rsid w:val="009D21D6"/>
    <w:rsid w:val="009D29B3"/>
    <w:rsid w:val="009D3BF2"/>
    <w:rsid w:val="009D3C2C"/>
    <w:rsid w:val="009D45EA"/>
    <w:rsid w:val="009D4851"/>
    <w:rsid w:val="009D490A"/>
    <w:rsid w:val="009D491C"/>
    <w:rsid w:val="009D4CF0"/>
    <w:rsid w:val="009D4E3D"/>
    <w:rsid w:val="009D555B"/>
    <w:rsid w:val="009D5938"/>
    <w:rsid w:val="009D5A92"/>
    <w:rsid w:val="009D5C6D"/>
    <w:rsid w:val="009D5D6F"/>
    <w:rsid w:val="009D684C"/>
    <w:rsid w:val="009D6A5F"/>
    <w:rsid w:val="009D6F5F"/>
    <w:rsid w:val="009E0246"/>
    <w:rsid w:val="009E04C9"/>
    <w:rsid w:val="009E1520"/>
    <w:rsid w:val="009E15F9"/>
    <w:rsid w:val="009E1CBE"/>
    <w:rsid w:val="009E29C0"/>
    <w:rsid w:val="009E2F47"/>
    <w:rsid w:val="009E3049"/>
    <w:rsid w:val="009E36B6"/>
    <w:rsid w:val="009E5ED7"/>
    <w:rsid w:val="009E6326"/>
    <w:rsid w:val="009E640D"/>
    <w:rsid w:val="009E6C8D"/>
    <w:rsid w:val="009E6D44"/>
    <w:rsid w:val="009E713C"/>
    <w:rsid w:val="009E759C"/>
    <w:rsid w:val="009E75DB"/>
    <w:rsid w:val="009E7A13"/>
    <w:rsid w:val="009E7EE4"/>
    <w:rsid w:val="009F020A"/>
    <w:rsid w:val="009F0E92"/>
    <w:rsid w:val="009F1694"/>
    <w:rsid w:val="009F1A87"/>
    <w:rsid w:val="009F2303"/>
    <w:rsid w:val="009F2872"/>
    <w:rsid w:val="009F2FD1"/>
    <w:rsid w:val="009F310D"/>
    <w:rsid w:val="009F32A8"/>
    <w:rsid w:val="009F3507"/>
    <w:rsid w:val="009F384B"/>
    <w:rsid w:val="009F477B"/>
    <w:rsid w:val="009F481A"/>
    <w:rsid w:val="009F585C"/>
    <w:rsid w:val="009F60A9"/>
    <w:rsid w:val="009F633E"/>
    <w:rsid w:val="009F65AE"/>
    <w:rsid w:val="009F72B1"/>
    <w:rsid w:val="009F7C34"/>
    <w:rsid w:val="00A00A50"/>
    <w:rsid w:val="00A01F0E"/>
    <w:rsid w:val="00A0321F"/>
    <w:rsid w:val="00A0389E"/>
    <w:rsid w:val="00A040F0"/>
    <w:rsid w:val="00A0467E"/>
    <w:rsid w:val="00A0492D"/>
    <w:rsid w:val="00A04937"/>
    <w:rsid w:val="00A04B7C"/>
    <w:rsid w:val="00A04C25"/>
    <w:rsid w:val="00A068A8"/>
    <w:rsid w:val="00A06AD7"/>
    <w:rsid w:val="00A06BB4"/>
    <w:rsid w:val="00A06D75"/>
    <w:rsid w:val="00A07AD6"/>
    <w:rsid w:val="00A07D82"/>
    <w:rsid w:val="00A07F51"/>
    <w:rsid w:val="00A10139"/>
    <w:rsid w:val="00A101D1"/>
    <w:rsid w:val="00A1036F"/>
    <w:rsid w:val="00A11A99"/>
    <w:rsid w:val="00A11E61"/>
    <w:rsid w:val="00A13659"/>
    <w:rsid w:val="00A137E2"/>
    <w:rsid w:val="00A14297"/>
    <w:rsid w:val="00A15D87"/>
    <w:rsid w:val="00A16539"/>
    <w:rsid w:val="00A170AF"/>
    <w:rsid w:val="00A1790F"/>
    <w:rsid w:val="00A17FAF"/>
    <w:rsid w:val="00A20086"/>
    <w:rsid w:val="00A207B0"/>
    <w:rsid w:val="00A20CCF"/>
    <w:rsid w:val="00A21CD9"/>
    <w:rsid w:val="00A21D4D"/>
    <w:rsid w:val="00A22864"/>
    <w:rsid w:val="00A22B9A"/>
    <w:rsid w:val="00A22FA6"/>
    <w:rsid w:val="00A24957"/>
    <w:rsid w:val="00A24C79"/>
    <w:rsid w:val="00A24D3E"/>
    <w:rsid w:val="00A272A9"/>
    <w:rsid w:val="00A27718"/>
    <w:rsid w:val="00A27A10"/>
    <w:rsid w:val="00A30358"/>
    <w:rsid w:val="00A30385"/>
    <w:rsid w:val="00A30A04"/>
    <w:rsid w:val="00A3110D"/>
    <w:rsid w:val="00A3115B"/>
    <w:rsid w:val="00A312BF"/>
    <w:rsid w:val="00A31935"/>
    <w:rsid w:val="00A31AAF"/>
    <w:rsid w:val="00A3202E"/>
    <w:rsid w:val="00A321A7"/>
    <w:rsid w:val="00A32D9D"/>
    <w:rsid w:val="00A33203"/>
    <w:rsid w:val="00A338C2"/>
    <w:rsid w:val="00A33CBC"/>
    <w:rsid w:val="00A33F48"/>
    <w:rsid w:val="00A34BED"/>
    <w:rsid w:val="00A34EAB"/>
    <w:rsid w:val="00A3586A"/>
    <w:rsid w:val="00A3598C"/>
    <w:rsid w:val="00A36D12"/>
    <w:rsid w:val="00A37EDE"/>
    <w:rsid w:val="00A402B6"/>
    <w:rsid w:val="00A402DD"/>
    <w:rsid w:val="00A40349"/>
    <w:rsid w:val="00A41E93"/>
    <w:rsid w:val="00A41F35"/>
    <w:rsid w:val="00A42724"/>
    <w:rsid w:val="00A427DC"/>
    <w:rsid w:val="00A435C3"/>
    <w:rsid w:val="00A43A26"/>
    <w:rsid w:val="00A44107"/>
    <w:rsid w:val="00A44292"/>
    <w:rsid w:val="00A4693D"/>
    <w:rsid w:val="00A470E1"/>
    <w:rsid w:val="00A4763D"/>
    <w:rsid w:val="00A479A9"/>
    <w:rsid w:val="00A51105"/>
    <w:rsid w:val="00A511F5"/>
    <w:rsid w:val="00A51408"/>
    <w:rsid w:val="00A5192F"/>
    <w:rsid w:val="00A527FA"/>
    <w:rsid w:val="00A52BC2"/>
    <w:rsid w:val="00A53E68"/>
    <w:rsid w:val="00A5429B"/>
    <w:rsid w:val="00A54AB4"/>
    <w:rsid w:val="00A54D4D"/>
    <w:rsid w:val="00A554E8"/>
    <w:rsid w:val="00A556F1"/>
    <w:rsid w:val="00A56A1D"/>
    <w:rsid w:val="00A56C55"/>
    <w:rsid w:val="00A575CC"/>
    <w:rsid w:val="00A57997"/>
    <w:rsid w:val="00A61148"/>
    <w:rsid w:val="00A612E8"/>
    <w:rsid w:val="00A614F4"/>
    <w:rsid w:val="00A623FE"/>
    <w:rsid w:val="00A62460"/>
    <w:rsid w:val="00A6256C"/>
    <w:rsid w:val="00A63337"/>
    <w:rsid w:val="00A6385E"/>
    <w:rsid w:val="00A63B75"/>
    <w:rsid w:val="00A63F5B"/>
    <w:rsid w:val="00A641A5"/>
    <w:rsid w:val="00A645BD"/>
    <w:rsid w:val="00A64736"/>
    <w:rsid w:val="00A649C2"/>
    <w:rsid w:val="00A65711"/>
    <w:rsid w:val="00A659AA"/>
    <w:rsid w:val="00A661B9"/>
    <w:rsid w:val="00A66A07"/>
    <w:rsid w:val="00A66A72"/>
    <w:rsid w:val="00A66B6C"/>
    <w:rsid w:val="00A670F9"/>
    <w:rsid w:val="00A67527"/>
    <w:rsid w:val="00A678F6"/>
    <w:rsid w:val="00A71060"/>
    <w:rsid w:val="00A71BFC"/>
    <w:rsid w:val="00A73CEC"/>
    <w:rsid w:val="00A740F8"/>
    <w:rsid w:val="00A74C08"/>
    <w:rsid w:val="00A74E0A"/>
    <w:rsid w:val="00A75D93"/>
    <w:rsid w:val="00A76026"/>
    <w:rsid w:val="00A7655F"/>
    <w:rsid w:val="00A7699E"/>
    <w:rsid w:val="00A76AFE"/>
    <w:rsid w:val="00A77092"/>
    <w:rsid w:val="00A779E0"/>
    <w:rsid w:val="00A77B59"/>
    <w:rsid w:val="00A77C42"/>
    <w:rsid w:val="00A8112D"/>
    <w:rsid w:val="00A8163D"/>
    <w:rsid w:val="00A82107"/>
    <w:rsid w:val="00A8226C"/>
    <w:rsid w:val="00A8279D"/>
    <w:rsid w:val="00A82D2C"/>
    <w:rsid w:val="00A8333B"/>
    <w:rsid w:val="00A833D8"/>
    <w:rsid w:val="00A83A97"/>
    <w:rsid w:val="00A83C67"/>
    <w:rsid w:val="00A8435C"/>
    <w:rsid w:val="00A84D53"/>
    <w:rsid w:val="00A852AD"/>
    <w:rsid w:val="00A85361"/>
    <w:rsid w:val="00A8574C"/>
    <w:rsid w:val="00A858BA"/>
    <w:rsid w:val="00A85A98"/>
    <w:rsid w:val="00A85DAD"/>
    <w:rsid w:val="00A86999"/>
    <w:rsid w:val="00A878A0"/>
    <w:rsid w:val="00A87B08"/>
    <w:rsid w:val="00A90545"/>
    <w:rsid w:val="00A90A36"/>
    <w:rsid w:val="00A90A5F"/>
    <w:rsid w:val="00A91333"/>
    <w:rsid w:val="00A913B6"/>
    <w:rsid w:val="00A91412"/>
    <w:rsid w:val="00A9155C"/>
    <w:rsid w:val="00A9320C"/>
    <w:rsid w:val="00A93702"/>
    <w:rsid w:val="00A945BD"/>
    <w:rsid w:val="00A94F7B"/>
    <w:rsid w:val="00A95882"/>
    <w:rsid w:val="00A9589F"/>
    <w:rsid w:val="00A95FAE"/>
    <w:rsid w:val="00A974F5"/>
    <w:rsid w:val="00A976D9"/>
    <w:rsid w:val="00AA0B0D"/>
    <w:rsid w:val="00AA11DC"/>
    <w:rsid w:val="00AA173B"/>
    <w:rsid w:val="00AA1B7F"/>
    <w:rsid w:val="00AA291C"/>
    <w:rsid w:val="00AA329F"/>
    <w:rsid w:val="00AA3C1A"/>
    <w:rsid w:val="00AA3E9A"/>
    <w:rsid w:val="00AA4BF1"/>
    <w:rsid w:val="00AA519C"/>
    <w:rsid w:val="00AA5209"/>
    <w:rsid w:val="00AA5A3F"/>
    <w:rsid w:val="00AA5CD8"/>
    <w:rsid w:val="00AA5F57"/>
    <w:rsid w:val="00AA645A"/>
    <w:rsid w:val="00AA6CC7"/>
    <w:rsid w:val="00AA6F1A"/>
    <w:rsid w:val="00AA7333"/>
    <w:rsid w:val="00AA73A8"/>
    <w:rsid w:val="00AA7714"/>
    <w:rsid w:val="00AA7A75"/>
    <w:rsid w:val="00AB1723"/>
    <w:rsid w:val="00AB17B5"/>
    <w:rsid w:val="00AB1A53"/>
    <w:rsid w:val="00AB24A5"/>
    <w:rsid w:val="00AB24DF"/>
    <w:rsid w:val="00AB2A9C"/>
    <w:rsid w:val="00AB3154"/>
    <w:rsid w:val="00AB3164"/>
    <w:rsid w:val="00AB4582"/>
    <w:rsid w:val="00AB4773"/>
    <w:rsid w:val="00AB496F"/>
    <w:rsid w:val="00AB4E8C"/>
    <w:rsid w:val="00AB508A"/>
    <w:rsid w:val="00AB5AAA"/>
    <w:rsid w:val="00AB5BB2"/>
    <w:rsid w:val="00AB6307"/>
    <w:rsid w:val="00AB6851"/>
    <w:rsid w:val="00AB7AA7"/>
    <w:rsid w:val="00AB7C6B"/>
    <w:rsid w:val="00AC0785"/>
    <w:rsid w:val="00AC1288"/>
    <w:rsid w:val="00AC1D46"/>
    <w:rsid w:val="00AC2465"/>
    <w:rsid w:val="00AC2929"/>
    <w:rsid w:val="00AC2BB7"/>
    <w:rsid w:val="00AC300B"/>
    <w:rsid w:val="00AC31E0"/>
    <w:rsid w:val="00AC3663"/>
    <w:rsid w:val="00AC3B77"/>
    <w:rsid w:val="00AC3E5C"/>
    <w:rsid w:val="00AC5328"/>
    <w:rsid w:val="00AC6331"/>
    <w:rsid w:val="00AC6504"/>
    <w:rsid w:val="00AC70BD"/>
    <w:rsid w:val="00AC7220"/>
    <w:rsid w:val="00AC75CC"/>
    <w:rsid w:val="00AC7667"/>
    <w:rsid w:val="00AD00A2"/>
    <w:rsid w:val="00AD01CF"/>
    <w:rsid w:val="00AD04B1"/>
    <w:rsid w:val="00AD0640"/>
    <w:rsid w:val="00AD07F9"/>
    <w:rsid w:val="00AD15E7"/>
    <w:rsid w:val="00AD1CB8"/>
    <w:rsid w:val="00AD1E61"/>
    <w:rsid w:val="00AD4455"/>
    <w:rsid w:val="00AD4D9C"/>
    <w:rsid w:val="00AD4EF0"/>
    <w:rsid w:val="00AD55EA"/>
    <w:rsid w:val="00AD644C"/>
    <w:rsid w:val="00AD68AE"/>
    <w:rsid w:val="00AD69BC"/>
    <w:rsid w:val="00AD6E7D"/>
    <w:rsid w:val="00AD72A0"/>
    <w:rsid w:val="00AD76B1"/>
    <w:rsid w:val="00AD7BD5"/>
    <w:rsid w:val="00AE0169"/>
    <w:rsid w:val="00AE1263"/>
    <w:rsid w:val="00AE1BD0"/>
    <w:rsid w:val="00AE2172"/>
    <w:rsid w:val="00AE267E"/>
    <w:rsid w:val="00AE4058"/>
    <w:rsid w:val="00AE4100"/>
    <w:rsid w:val="00AE4A74"/>
    <w:rsid w:val="00AE4F9A"/>
    <w:rsid w:val="00AE5551"/>
    <w:rsid w:val="00AE5C7F"/>
    <w:rsid w:val="00AE6C5C"/>
    <w:rsid w:val="00AE6CB8"/>
    <w:rsid w:val="00AE7069"/>
    <w:rsid w:val="00AE7226"/>
    <w:rsid w:val="00AE763D"/>
    <w:rsid w:val="00AE7763"/>
    <w:rsid w:val="00AF00A8"/>
    <w:rsid w:val="00AF0205"/>
    <w:rsid w:val="00AF0EF9"/>
    <w:rsid w:val="00AF0FCB"/>
    <w:rsid w:val="00AF0FE8"/>
    <w:rsid w:val="00AF139B"/>
    <w:rsid w:val="00AF1CD9"/>
    <w:rsid w:val="00AF1DC1"/>
    <w:rsid w:val="00AF25DD"/>
    <w:rsid w:val="00AF2764"/>
    <w:rsid w:val="00AF4EAF"/>
    <w:rsid w:val="00AF6261"/>
    <w:rsid w:val="00AF7097"/>
    <w:rsid w:val="00AF714E"/>
    <w:rsid w:val="00AF7A90"/>
    <w:rsid w:val="00AF7EE7"/>
    <w:rsid w:val="00B00B96"/>
    <w:rsid w:val="00B01AA9"/>
    <w:rsid w:val="00B0325C"/>
    <w:rsid w:val="00B03672"/>
    <w:rsid w:val="00B03862"/>
    <w:rsid w:val="00B049CE"/>
    <w:rsid w:val="00B04DBC"/>
    <w:rsid w:val="00B0543B"/>
    <w:rsid w:val="00B05B64"/>
    <w:rsid w:val="00B05EB7"/>
    <w:rsid w:val="00B06664"/>
    <w:rsid w:val="00B06F8E"/>
    <w:rsid w:val="00B10FED"/>
    <w:rsid w:val="00B11A07"/>
    <w:rsid w:val="00B12553"/>
    <w:rsid w:val="00B13256"/>
    <w:rsid w:val="00B1338D"/>
    <w:rsid w:val="00B138B7"/>
    <w:rsid w:val="00B13EAF"/>
    <w:rsid w:val="00B13FBA"/>
    <w:rsid w:val="00B14B9B"/>
    <w:rsid w:val="00B14C2D"/>
    <w:rsid w:val="00B15731"/>
    <w:rsid w:val="00B16AFB"/>
    <w:rsid w:val="00B1713E"/>
    <w:rsid w:val="00B20742"/>
    <w:rsid w:val="00B21028"/>
    <w:rsid w:val="00B21A5A"/>
    <w:rsid w:val="00B220F7"/>
    <w:rsid w:val="00B225A9"/>
    <w:rsid w:val="00B22854"/>
    <w:rsid w:val="00B228E8"/>
    <w:rsid w:val="00B23772"/>
    <w:rsid w:val="00B23F8B"/>
    <w:rsid w:val="00B240E9"/>
    <w:rsid w:val="00B24121"/>
    <w:rsid w:val="00B2436E"/>
    <w:rsid w:val="00B2472B"/>
    <w:rsid w:val="00B24B3A"/>
    <w:rsid w:val="00B24E1E"/>
    <w:rsid w:val="00B251A8"/>
    <w:rsid w:val="00B25201"/>
    <w:rsid w:val="00B2606B"/>
    <w:rsid w:val="00B26154"/>
    <w:rsid w:val="00B2622D"/>
    <w:rsid w:val="00B26E90"/>
    <w:rsid w:val="00B271F5"/>
    <w:rsid w:val="00B30A2E"/>
    <w:rsid w:val="00B30F7C"/>
    <w:rsid w:val="00B3104E"/>
    <w:rsid w:val="00B32BE6"/>
    <w:rsid w:val="00B32E57"/>
    <w:rsid w:val="00B3362E"/>
    <w:rsid w:val="00B345B8"/>
    <w:rsid w:val="00B362DF"/>
    <w:rsid w:val="00B3681D"/>
    <w:rsid w:val="00B36A76"/>
    <w:rsid w:val="00B36DB5"/>
    <w:rsid w:val="00B37CA8"/>
    <w:rsid w:val="00B40106"/>
    <w:rsid w:val="00B40A4B"/>
    <w:rsid w:val="00B41E32"/>
    <w:rsid w:val="00B41ED1"/>
    <w:rsid w:val="00B43672"/>
    <w:rsid w:val="00B44B9C"/>
    <w:rsid w:val="00B44EA7"/>
    <w:rsid w:val="00B464C8"/>
    <w:rsid w:val="00B4679A"/>
    <w:rsid w:val="00B46A58"/>
    <w:rsid w:val="00B46B6E"/>
    <w:rsid w:val="00B47394"/>
    <w:rsid w:val="00B505A1"/>
    <w:rsid w:val="00B51107"/>
    <w:rsid w:val="00B51994"/>
    <w:rsid w:val="00B52042"/>
    <w:rsid w:val="00B525EF"/>
    <w:rsid w:val="00B52A23"/>
    <w:rsid w:val="00B52DDC"/>
    <w:rsid w:val="00B53443"/>
    <w:rsid w:val="00B53DF7"/>
    <w:rsid w:val="00B53DF9"/>
    <w:rsid w:val="00B53F57"/>
    <w:rsid w:val="00B54129"/>
    <w:rsid w:val="00B54742"/>
    <w:rsid w:val="00B54940"/>
    <w:rsid w:val="00B55DDC"/>
    <w:rsid w:val="00B5678B"/>
    <w:rsid w:val="00B5692D"/>
    <w:rsid w:val="00B5713F"/>
    <w:rsid w:val="00B57348"/>
    <w:rsid w:val="00B5739D"/>
    <w:rsid w:val="00B5752C"/>
    <w:rsid w:val="00B57790"/>
    <w:rsid w:val="00B57954"/>
    <w:rsid w:val="00B60DD7"/>
    <w:rsid w:val="00B610B9"/>
    <w:rsid w:val="00B626A9"/>
    <w:rsid w:val="00B627E1"/>
    <w:rsid w:val="00B62869"/>
    <w:rsid w:val="00B62952"/>
    <w:rsid w:val="00B63FF6"/>
    <w:rsid w:val="00B640FB"/>
    <w:rsid w:val="00B657CE"/>
    <w:rsid w:val="00B6596A"/>
    <w:rsid w:val="00B65A39"/>
    <w:rsid w:val="00B65F47"/>
    <w:rsid w:val="00B666EC"/>
    <w:rsid w:val="00B6692E"/>
    <w:rsid w:val="00B66A4A"/>
    <w:rsid w:val="00B66B90"/>
    <w:rsid w:val="00B66D98"/>
    <w:rsid w:val="00B678D2"/>
    <w:rsid w:val="00B67BE5"/>
    <w:rsid w:val="00B70555"/>
    <w:rsid w:val="00B70712"/>
    <w:rsid w:val="00B712B0"/>
    <w:rsid w:val="00B7275D"/>
    <w:rsid w:val="00B73A07"/>
    <w:rsid w:val="00B73B02"/>
    <w:rsid w:val="00B742BF"/>
    <w:rsid w:val="00B74492"/>
    <w:rsid w:val="00B74C29"/>
    <w:rsid w:val="00B74F60"/>
    <w:rsid w:val="00B75D40"/>
    <w:rsid w:val="00B76A7B"/>
    <w:rsid w:val="00B76EAE"/>
    <w:rsid w:val="00B76F5D"/>
    <w:rsid w:val="00B77125"/>
    <w:rsid w:val="00B7757E"/>
    <w:rsid w:val="00B77A97"/>
    <w:rsid w:val="00B8046A"/>
    <w:rsid w:val="00B80736"/>
    <w:rsid w:val="00B81462"/>
    <w:rsid w:val="00B81983"/>
    <w:rsid w:val="00B820BF"/>
    <w:rsid w:val="00B82324"/>
    <w:rsid w:val="00B831A3"/>
    <w:rsid w:val="00B8357E"/>
    <w:rsid w:val="00B83E1B"/>
    <w:rsid w:val="00B842D5"/>
    <w:rsid w:val="00B84A18"/>
    <w:rsid w:val="00B85E49"/>
    <w:rsid w:val="00B860E0"/>
    <w:rsid w:val="00B8660B"/>
    <w:rsid w:val="00B86B1D"/>
    <w:rsid w:val="00B86D69"/>
    <w:rsid w:val="00B87B15"/>
    <w:rsid w:val="00B87CAF"/>
    <w:rsid w:val="00B90045"/>
    <w:rsid w:val="00B9047A"/>
    <w:rsid w:val="00B916FC"/>
    <w:rsid w:val="00B91BE4"/>
    <w:rsid w:val="00B94167"/>
    <w:rsid w:val="00B94AA2"/>
    <w:rsid w:val="00B95379"/>
    <w:rsid w:val="00B95A12"/>
    <w:rsid w:val="00B96880"/>
    <w:rsid w:val="00B974BD"/>
    <w:rsid w:val="00B979E3"/>
    <w:rsid w:val="00BA0C54"/>
    <w:rsid w:val="00BA0F9D"/>
    <w:rsid w:val="00BA121C"/>
    <w:rsid w:val="00BA12D1"/>
    <w:rsid w:val="00BA1AB6"/>
    <w:rsid w:val="00BA2416"/>
    <w:rsid w:val="00BA297B"/>
    <w:rsid w:val="00BA2AC6"/>
    <w:rsid w:val="00BA3237"/>
    <w:rsid w:val="00BA36ED"/>
    <w:rsid w:val="00BA3A54"/>
    <w:rsid w:val="00BA3FB3"/>
    <w:rsid w:val="00BA48A8"/>
    <w:rsid w:val="00BA49B7"/>
    <w:rsid w:val="00BA50C0"/>
    <w:rsid w:val="00BA5176"/>
    <w:rsid w:val="00BA726C"/>
    <w:rsid w:val="00BA73F9"/>
    <w:rsid w:val="00BA7E91"/>
    <w:rsid w:val="00BB0131"/>
    <w:rsid w:val="00BB016B"/>
    <w:rsid w:val="00BB063E"/>
    <w:rsid w:val="00BB08AD"/>
    <w:rsid w:val="00BB15B5"/>
    <w:rsid w:val="00BB1B23"/>
    <w:rsid w:val="00BB1E82"/>
    <w:rsid w:val="00BB2924"/>
    <w:rsid w:val="00BB3262"/>
    <w:rsid w:val="00BB3801"/>
    <w:rsid w:val="00BB394D"/>
    <w:rsid w:val="00BB3A97"/>
    <w:rsid w:val="00BB3E86"/>
    <w:rsid w:val="00BB406B"/>
    <w:rsid w:val="00BB4AA7"/>
    <w:rsid w:val="00BB4FD2"/>
    <w:rsid w:val="00BB5143"/>
    <w:rsid w:val="00BB51A6"/>
    <w:rsid w:val="00BB5741"/>
    <w:rsid w:val="00BB626B"/>
    <w:rsid w:val="00BB720A"/>
    <w:rsid w:val="00BB7687"/>
    <w:rsid w:val="00BB7CD3"/>
    <w:rsid w:val="00BC003A"/>
    <w:rsid w:val="00BC0D03"/>
    <w:rsid w:val="00BC191C"/>
    <w:rsid w:val="00BC22B5"/>
    <w:rsid w:val="00BC23F9"/>
    <w:rsid w:val="00BC3A79"/>
    <w:rsid w:val="00BC4399"/>
    <w:rsid w:val="00BC450A"/>
    <w:rsid w:val="00BC4808"/>
    <w:rsid w:val="00BC4927"/>
    <w:rsid w:val="00BC5C1B"/>
    <w:rsid w:val="00BC685D"/>
    <w:rsid w:val="00BC6996"/>
    <w:rsid w:val="00BC6D36"/>
    <w:rsid w:val="00BC7232"/>
    <w:rsid w:val="00BC725B"/>
    <w:rsid w:val="00BD0D1B"/>
    <w:rsid w:val="00BD0E34"/>
    <w:rsid w:val="00BD13BF"/>
    <w:rsid w:val="00BD1D50"/>
    <w:rsid w:val="00BD1F81"/>
    <w:rsid w:val="00BD2040"/>
    <w:rsid w:val="00BD2B16"/>
    <w:rsid w:val="00BD2F5D"/>
    <w:rsid w:val="00BD37C9"/>
    <w:rsid w:val="00BD3DD3"/>
    <w:rsid w:val="00BD4CBC"/>
    <w:rsid w:val="00BD4DC5"/>
    <w:rsid w:val="00BD4FAA"/>
    <w:rsid w:val="00BD5757"/>
    <w:rsid w:val="00BD6DD9"/>
    <w:rsid w:val="00BD6F94"/>
    <w:rsid w:val="00BD7BE7"/>
    <w:rsid w:val="00BD7F5A"/>
    <w:rsid w:val="00BE0781"/>
    <w:rsid w:val="00BE1ABC"/>
    <w:rsid w:val="00BE28AA"/>
    <w:rsid w:val="00BE2D52"/>
    <w:rsid w:val="00BE303F"/>
    <w:rsid w:val="00BE3353"/>
    <w:rsid w:val="00BE3494"/>
    <w:rsid w:val="00BE3AEC"/>
    <w:rsid w:val="00BE4086"/>
    <w:rsid w:val="00BE4C25"/>
    <w:rsid w:val="00BE5012"/>
    <w:rsid w:val="00BE6139"/>
    <w:rsid w:val="00BE6442"/>
    <w:rsid w:val="00BE6CBE"/>
    <w:rsid w:val="00BE703A"/>
    <w:rsid w:val="00BF167B"/>
    <w:rsid w:val="00BF1FB8"/>
    <w:rsid w:val="00BF2269"/>
    <w:rsid w:val="00BF305F"/>
    <w:rsid w:val="00BF3380"/>
    <w:rsid w:val="00BF4725"/>
    <w:rsid w:val="00BF4A41"/>
    <w:rsid w:val="00BF4B60"/>
    <w:rsid w:val="00BF55B6"/>
    <w:rsid w:val="00BF5946"/>
    <w:rsid w:val="00BF5FE5"/>
    <w:rsid w:val="00BF66E6"/>
    <w:rsid w:val="00BF6948"/>
    <w:rsid w:val="00BF6D3F"/>
    <w:rsid w:val="00BF71AC"/>
    <w:rsid w:val="00BF73FE"/>
    <w:rsid w:val="00BF771B"/>
    <w:rsid w:val="00C00321"/>
    <w:rsid w:val="00C00531"/>
    <w:rsid w:val="00C00E8F"/>
    <w:rsid w:val="00C0171E"/>
    <w:rsid w:val="00C02488"/>
    <w:rsid w:val="00C0286D"/>
    <w:rsid w:val="00C02B59"/>
    <w:rsid w:val="00C03715"/>
    <w:rsid w:val="00C037BC"/>
    <w:rsid w:val="00C039B2"/>
    <w:rsid w:val="00C046D5"/>
    <w:rsid w:val="00C04DD6"/>
    <w:rsid w:val="00C0548D"/>
    <w:rsid w:val="00C05B3E"/>
    <w:rsid w:val="00C05BEE"/>
    <w:rsid w:val="00C05D7F"/>
    <w:rsid w:val="00C061AF"/>
    <w:rsid w:val="00C06254"/>
    <w:rsid w:val="00C064BF"/>
    <w:rsid w:val="00C069B3"/>
    <w:rsid w:val="00C06AFC"/>
    <w:rsid w:val="00C077FA"/>
    <w:rsid w:val="00C079E9"/>
    <w:rsid w:val="00C07A2B"/>
    <w:rsid w:val="00C102E2"/>
    <w:rsid w:val="00C10EB7"/>
    <w:rsid w:val="00C1121E"/>
    <w:rsid w:val="00C11327"/>
    <w:rsid w:val="00C11797"/>
    <w:rsid w:val="00C11EBE"/>
    <w:rsid w:val="00C1213D"/>
    <w:rsid w:val="00C12693"/>
    <w:rsid w:val="00C1367E"/>
    <w:rsid w:val="00C140B0"/>
    <w:rsid w:val="00C14F92"/>
    <w:rsid w:val="00C1592D"/>
    <w:rsid w:val="00C15ECC"/>
    <w:rsid w:val="00C1666E"/>
    <w:rsid w:val="00C16791"/>
    <w:rsid w:val="00C16DA6"/>
    <w:rsid w:val="00C17789"/>
    <w:rsid w:val="00C2013A"/>
    <w:rsid w:val="00C2133B"/>
    <w:rsid w:val="00C214CB"/>
    <w:rsid w:val="00C21500"/>
    <w:rsid w:val="00C216DC"/>
    <w:rsid w:val="00C217F8"/>
    <w:rsid w:val="00C21AAF"/>
    <w:rsid w:val="00C22B35"/>
    <w:rsid w:val="00C233B9"/>
    <w:rsid w:val="00C23453"/>
    <w:rsid w:val="00C23912"/>
    <w:rsid w:val="00C23BCA"/>
    <w:rsid w:val="00C242B9"/>
    <w:rsid w:val="00C24D2A"/>
    <w:rsid w:val="00C25165"/>
    <w:rsid w:val="00C257E9"/>
    <w:rsid w:val="00C25D7C"/>
    <w:rsid w:val="00C26081"/>
    <w:rsid w:val="00C2632C"/>
    <w:rsid w:val="00C2635A"/>
    <w:rsid w:val="00C27351"/>
    <w:rsid w:val="00C27FFC"/>
    <w:rsid w:val="00C30304"/>
    <w:rsid w:val="00C30426"/>
    <w:rsid w:val="00C30640"/>
    <w:rsid w:val="00C30749"/>
    <w:rsid w:val="00C3137E"/>
    <w:rsid w:val="00C31AC3"/>
    <w:rsid w:val="00C31BD7"/>
    <w:rsid w:val="00C31F6E"/>
    <w:rsid w:val="00C32F60"/>
    <w:rsid w:val="00C33414"/>
    <w:rsid w:val="00C34604"/>
    <w:rsid w:val="00C34690"/>
    <w:rsid w:val="00C3537F"/>
    <w:rsid w:val="00C35D39"/>
    <w:rsid w:val="00C36422"/>
    <w:rsid w:val="00C374BF"/>
    <w:rsid w:val="00C37683"/>
    <w:rsid w:val="00C37A33"/>
    <w:rsid w:val="00C37FF4"/>
    <w:rsid w:val="00C4034A"/>
    <w:rsid w:val="00C40B4A"/>
    <w:rsid w:val="00C414D1"/>
    <w:rsid w:val="00C41B47"/>
    <w:rsid w:val="00C423B2"/>
    <w:rsid w:val="00C427ED"/>
    <w:rsid w:val="00C42821"/>
    <w:rsid w:val="00C43433"/>
    <w:rsid w:val="00C44196"/>
    <w:rsid w:val="00C4483F"/>
    <w:rsid w:val="00C456FA"/>
    <w:rsid w:val="00C4644F"/>
    <w:rsid w:val="00C465C4"/>
    <w:rsid w:val="00C46A92"/>
    <w:rsid w:val="00C47049"/>
    <w:rsid w:val="00C50137"/>
    <w:rsid w:val="00C50423"/>
    <w:rsid w:val="00C50D9C"/>
    <w:rsid w:val="00C515C2"/>
    <w:rsid w:val="00C51827"/>
    <w:rsid w:val="00C51D6C"/>
    <w:rsid w:val="00C51D8B"/>
    <w:rsid w:val="00C51EDC"/>
    <w:rsid w:val="00C5239A"/>
    <w:rsid w:val="00C523E9"/>
    <w:rsid w:val="00C524D0"/>
    <w:rsid w:val="00C53B66"/>
    <w:rsid w:val="00C54031"/>
    <w:rsid w:val="00C54A1A"/>
    <w:rsid w:val="00C550B4"/>
    <w:rsid w:val="00C55D43"/>
    <w:rsid w:val="00C56C15"/>
    <w:rsid w:val="00C56C26"/>
    <w:rsid w:val="00C56D26"/>
    <w:rsid w:val="00C570CA"/>
    <w:rsid w:val="00C57764"/>
    <w:rsid w:val="00C57C37"/>
    <w:rsid w:val="00C60C8A"/>
    <w:rsid w:val="00C60FCB"/>
    <w:rsid w:val="00C61245"/>
    <w:rsid w:val="00C62211"/>
    <w:rsid w:val="00C6259A"/>
    <w:rsid w:val="00C62B90"/>
    <w:rsid w:val="00C630E6"/>
    <w:rsid w:val="00C6493B"/>
    <w:rsid w:val="00C65FFC"/>
    <w:rsid w:val="00C66666"/>
    <w:rsid w:val="00C66946"/>
    <w:rsid w:val="00C66EDF"/>
    <w:rsid w:val="00C670E3"/>
    <w:rsid w:val="00C67E4E"/>
    <w:rsid w:val="00C70439"/>
    <w:rsid w:val="00C71052"/>
    <w:rsid w:val="00C7169B"/>
    <w:rsid w:val="00C7172E"/>
    <w:rsid w:val="00C71B35"/>
    <w:rsid w:val="00C724E9"/>
    <w:rsid w:val="00C736FB"/>
    <w:rsid w:val="00C73A51"/>
    <w:rsid w:val="00C73FF9"/>
    <w:rsid w:val="00C7405B"/>
    <w:rsid w:val="00C741FB"/>
    <w:rsid w:val="00C74D3F"/>
    <w:rsid w:val="00C74DDA"/>
    <w:rsid w:val="00C74F34"/>
    <w:rsid w:val="00C75A0E"/>
    <w:rsid w:val="00C75B07"/>
    <w:rsid w:val="00C76010"/>
    <w:rsid w:val="00C76208"/>
    <w:rsid w:val="00C763EF"/>
    <w:rsid w:val="00C76BA2"/>
    <w:rsid w:val="00C76C35"/>
    <w:rsid w:val="00C76FB1"/>
    <w:rsid w:val="00C76FEE"/>
    <w:rsid w:val="00C7783C"/>
    <w:rsid w:val="00C80546"/>
    <w:rsid w:val="00C81131"/>
    <w:rsid w:val="00C8134B"/>
    <w:rsid w:val="00C817F1"/>
    <w:rsid w:val="00C81930"/>
    <w:rsid w:val="00C81EAB"/>
    <w:rsid w:val="00C82CEE"/>
    <w:rsid w:val="00C83ED8"/>
    <w:rsid w:val="00C8412C"/>
    <w:rsid w:val="00C84750"/>
    <w:rsid w:val="00C848B9"/>
    <w:rsid w:val="00C849E1"/>
    <w:rsid w:val="00C854CA"/>
    <w:rsid w:val="00C85551"/>
    <w:rsid w:val="00C85A25"/>
    <w:rsid w:val="00C86292"/>
    <w:rsid w:val="00C8674D"/>
    <w:rsid w:val="00C87415"/>
    <w:rsid w:val="00C87E71"/>
    <w:rsid w:val="00C9085B"/>
    <w:rsid w:val="00C90F98"/>
    <w:rsid w:val="00C9121E"/>
    <w:rsid w:val="00C91A82"/>
    <w:rsid w:val="00C9237B"/>
    <w:rsid w:val="00C92723"/>
    <w:rsid w:val="00C92FFA"/>
    <w:rsid w:val="00C93080"/>
    <w:rsid w:val="00C93840"/>
    <w:rsid w:val="00C946A5"/>
    <w:rsid w:val="00C94B3F"/>
    <w:rsid w:val="00C9579C"/>
    <w:rsid w:val="00C96D8D"/>
    <w:rsid w:val="00C96E49"/>
    <w:rsid w:val="00C974FD"/>
    <w:rsid w:val="00C97AEF"/>
    <w:rsid w:val="00C97E05"/>
    <w:rsid w:val="00CA03FF"/>
    <w:rsid w:val="00CA065E"/>
    <w:rsid w:val="00CA1CC7"/>
    <w:rsid w:val="00CA24D7"/>
    <w:rsid w:val="00CA33F3"/>
    <w:rsid w:val="00CA3A1A"/>
    <w:rsid w:val="00CA6B78"/>
    <w:rsid w:val="00CA6F20"/>
    <w:rsid w:val="00CA71FD"/>
    <w:rsid w:val="00CA73FF"/>
    <w:rsid w:val="00CA74BC"/>
    <w:rsid w:val="00CA7E78"/>
    <w:rsid w:val="00CB0327"/>
    <w:rsid w:val="00CB1333"/>
    <w:rsid w:val="00CB2110"/>
    <w:rsid w:val="00CB2366"/>
    <w:rsid w:val="00CB2424"/>
    <w:rsid w:val="00CB267D"/>
    <w:rsid w:val="00CB28B4"/>
    <w:rsid w:val="00CB2D1B"/>
    <w:rsid w:val="00CB3660"/>
    <w:rsid w:val="00CB36A5"/>
    <w:rsid w:val="00CB3D40"/>
    <w:rsid w:val="00CB3DA1"/>
    <w:rsid w:val="00CB4393"/>
    <w:rsid w:val="00CB4591"/>
    <w:rsid w:val="00CB47ED"/>
    <w:rsid w:val="00CB4A35"/>
    <w:rsid w:val="00CB4F7D"/>
    <w:rsid w:val="00CB52DB"/>
    <w:rsid w:val="00CB558B"/>
    <w:rsid w:val="00CB559B"/>
    <w:rsid w:val="00CB67FF"/>
    <w:rsid w:val="00CB7F85"/>
    <w:rsid w:val="00CC0611"/>
    <w:rsid w:val="00CC0E9E"/>
    <w:rsid w:val="00CC100E"/>
    <w:rsid w:val="00CC1538"/>
    <w:rsid w:val="00CC1FAC"/>
    <w:rsid w:val="00CC215D"/>
    <w:rsid w:val="00CC223A"/>
    <w:rsid w:val="00CC275A"/>
    <w:rsid w:val="00CC3E4E"/>
    <w:rsid w:val="00CC58FD"/>
    <w:rsid w:val="00CC60E8"/>
    <w:rsid w:val="00CC69BC"/>
    <w:rsid w:val="00CC6BC5"/>
    <w:rsid w:val="00CC709E"/>
    <w:rsid w:val="00CC796F"/>
    <w:rsid w:val="00CC7D3F"/>
    <w:rsid w:val="00CD00DE"/>
    <w:rsid w:val="00CD0864"/>
    <w:rsid w:val="00CD191F"/>
    <w:rsid w:val="00CD1D6A"/>
    <w:rsid w:val="00CD2626"/>
    <w:rsid w:val="00CD28DE"/>
    <w:rsid w:val="00CD4045"/>
    <w:rsid w:val="00CD466F"/>
    <w:rsid w:val="00CD4B9D"/>
    <w:rsid w:val="00CD4F36"/>
    <w:rsid w:val="00CD530B"/>
    <w:rsid w:val="00CD55AF"/>
    <w:rsid w:val="00CD5B44"/>
    <w:rsid w:val="00CD5B87"/>
    <w:rsid w:val="00CD7766"/>
    <w:rsid w:val="00CD78FF"/>
    <w:rsid w:val="00CD7A6B"/>
    <w:rsid w:val="00CE0026"/>
    <w:rsid w:val="00CE029A"/>
    <w:rsid w:val="00CE052E"/>
    <w:rsid w:val="00CE122C"/>
    <w:rsid w:val="00CE159A"/>
    <w:rsid w:val="00CE1D68"/>
    <w:rsid w:val="00CE238C"/>
    <w:rsid w:val="00CE318C"/>
    <w:rsid w:val="00CE35AE"/>
    <w:rsid w:val="00CE36DC"/>
    <w:rsid w:val="00CE38A2"/>
    <w:rsid w:val="00CE4D7B"/>
    <w:rsid w:val="00CE5830"/>
    <w:rsid w:val="00CE725D"/>
    <w:rsid w:val="00CE78B8"/>
    <w:rsid w:val="00CE7A6C"/>
    <w:rsid w:val="00CE7AC3"/>
    <w:rsid w:val="00CF004A"/>
    <w:rsid w:val="00CF0B41"/>
    <w:rsid w:val="00CF0EC5"/>
    <w:rsid w:val="00CF1345"/>
    <w:rsid w:val="00CF14E2"/>
    <w:rsid w:val="00CF2A21"/>
    <w:rsid w:val="00CF46DE"/>
    <w:rsid w:val="00CF4B2B"/>
    <w:rsid w:val="00CF70D2"/>
    <w:rsid w:val="00CF7A55"/>
    <w:rsid w:val="00D0024D"/>
    <w:rsid w:val="00D00287"/>
    <w:rsid w:val="00D0044B"/>
    <w:rsid w:val="00D01B75"/>
    <w:rsid w:val="00D02020"/>
    <w:rsid w:val="00D02397"/>
    <w:rsid w:val="00D0477E"/>
    <w:rsid w:val="00D0491D"/>
    <w:rsid w:val="00D0519A"/>
    <w:rsid w:val="00D059E1"/>
    <w:rsid w:val="00D05E5F"/>
    <w:rsid w:val="00D0622B"/>
    <w:rsid w:val="00D063F4"/>
    <w:rsid w:val="00D064F7"/>
    <w:rsid w:val="00D067C7"/>
    <w:rsid w:val="00D072BD"/>
    <w:rsid w:val="00D07D90"/>
    <w:rsid w:val="00D10444"/>
    <w:rsid w:val="00D1057D"/>
    <w:rsid w:val="00D10AC6"/>
    <w:rsid w:val="00D11C13"/>
    <w:rsid w:val="00D11F56"/>
    <w:rsid w:val="00D1263C"/>
    <w:rsid w:val="00D12C93"/>
    <w:rsid w:val="00D1309D"/>
    <w:rsid w:val="00D13601"/>
    <w:rsid w:val="00D13C30"/>
    <w:rsid w:val="00D14574"/>
    <w:rsid w:val="00D14D33"/>
    <w:rsid w:val="00D14E8E"/>
    <w:rsid w:val="00D151A3"/>
    <w:rsid w:val="00D154A2"/>
    <w:rsid w:val="00D15D25"/>
    <w:rsid w:val="00D16111"/>
    <w:rsid w:val="00D1677B"/>
    <w:rsid w:val="00D1691F"/>
    <w:rsid w:val="00D17427"/>
    <w:rsid w:val="00D17B6D"/>
    <w:rsid w:val="00D17CAF"/>
    <w:rsid w:val="00D20064"/>
    <w:rsid w:val="00D209E4"/>
    <w:rsid w:val="00D22D69"/>
    <w:rsid w:val="00D22D74"/>
    <w:rsid w:val="00D23EA4"/>
    <w:rsid w:val="00D25F05"/>
    <w:rsid w:val="00D25F07"/>
    <w:rsid w:val="00D26245"/>
    <w:rsid w:val="00D26F70"/>
    <w:rsid w:val="00D273C6"/>
    <w:rsid w:val="00D27F6E"/>
    <w:rsid w:val="00D3042F"/>
    <w:rsid w:val="00D3057D"/>
    <w:rsid w:val="00D307CA"/>
    <w:rsid w:val="00D30A86"/>
    <w:rsid w:val="00D30EDE"/>
    <w:rsid w:val="00D31431"/>
    <w:rsid w:val="00D316DA"/>
    <w:rsid w:val="00D31B74"/>
    <w:rsid w:val="00D34AC2"/>
    <w:rsid w:val="00D35D26"/>
    <w:rsid w:val="00D36B36"/>
    <w:rsid w:val="00D36BE1"/>
    <w:rsid w:val="00D36C07"/>
    <w:rsid w:val="00D36EA1"/>
    <w:rsid w:val="00D37BE0"/>
    <w:rsid w:val="00D4000E"/>
    <w:rsid w:val="00D40B2A"/>
    <w:rsid w:val="00D414DE"/>
    <w:rsid w:val="00D41813"/>
    <w:rsid w:val="00D4255E"/>
    <w:rsid w:val="00D42595"/>
    <w:rsid w:val="00D429DB"/>
    <w:rsid w:val="00D42DFA"/>
    <w:rsid w:val="00D43F44"/>
    <w:rsid w:val="00D44831"/>
    <w:rsid w:val="00D44B1C"/>
    <w:rsid w:val="00D44D43"/>
    <w:rsid w:val="00D44E67"/>
    <w:rsid w:val="00D462D6"/>
    <w:rsid w:val="00D46D69"/>
    <w:rsid w:val="00D473B2"/>
    <w:rsid w:val="00D47489"/>
    <w:rsid w:val="00D47A70"/>
    <w:rsid w:val="00D50A7E"/>
    <w:rsid w:val="00D5207E"/>
    <w:rsid w:val="00D5354E"/>
    <w:rsid w:val="00D53667"/>
    <w:rsid w:val="00D53CB4"/>
    <w:rsid w:val="00D541B1"/>
    <w:rsid w:val="00D559A2"/>
    <w:rsid w:val="00D55D7B"/>
    <w:rsid w:val="00D561AB"/>
    <w:rsid w:val="00D56713"/>
    <w:rsid w:val="00D56B28"/>
    <w:rsid w:val="00D56B43"/>
    <w:rsid w:val="00D56C1A"/>
    <w:rsid w:val="00D56E7A"/>
    <w:rsid w:val="00D576EF"/>
    <w:rsid w:val="00D57898"/>
    <w:rsid w:val="00D60A2A"/>
    <w:rsid w:val="00D60B8D"/>
    <w:rsid w:val="00D6185C"/>
    <w:rsid w:val="00D623C9"/>
    <w:rsid w:val="00D6334C"/>
    <w:rsid w:val="00D63FA8"/>
    <w:rsid w:val="00D63FE0"/>
    <w:rsid w:val="00D640B9"/>
    <w:rsid w:val="00D647FB"/>
    <w:rsid w:val="00D65527"/>
    <w:rsid w:val="00D657B2"/>
    <w:rsid w:val="00D657D7"/>
    <w:rsid w:val="00D65825"/>
    <w:rsid w:val="00D65C5C"/>
    <w:rsid w:val="00D65F32"/>
    <w:rsid w:val="00D669F8"/>
    <w:rsid w:val="00D6711A"/>
    <w:rsid w:val="00D679DF"/>
    <w:rsid w:val="00D702F8"/>
    <w:rsid w:val="00D70443"/>
    <w:rsid w:val="00D70459"/>
    <w:rsid w:val="00D70491"/>
    <w:rsid w:val="00D714C4"/>
    <w:rsid w:val="00D72A64"/>
    <w:rsid w:val="00D732C5"/>
    <w:rsid w:val="00D739F0"/>
    <w:rsid w:val="00D73C68"/>
    <w:rsid w:val="00D740D0"/>
    <w:rsid w:val="00D74563"/>
    <w:rsid w:val="00D74AAF"/>
    <w:rsid w:val="00D74E95"/>
    <w:rsid w:val="00D75D01"/>
    <w:rsid w:val="00D75E75"/>
    <w:rsid w:val="00D76249"/>
    <w:rsid w:val="00D7633C"/>
    <w:rsid w:val="00D76A05"/>
    <w:rsid w:val="00D76F6F"/>
    <w:rsid w:val="00D77031"/>
    <w:rsid w:val="00D771E1"/>
    <w:rsid w:val="00D774EE"/>
    <w:rsid w:val="00D77BD0"/>
    <w:rsid w:val="00D80D92"/>
    <w:rsid w:val="00D81372"/>
    <w:rsid w:val="00D813D8"/>
    <w:rsid w:val="00D81E5A"/>
    <w:rsid w:val="00D81EAF"/>
    <w:rsid w:val="00D81F87"/>
    <w:rsid w:val="00D823E1"/>
    <w:rsid w:val="00D8258F"/>
    <w:rsid w:val="00D82F9E"/>
    <w:rsid w:val="00D83D8A"/>
    <w:rsid w:val="00D8451C"/>
    <w:rsid w:val="00D84944"/>
    <w:rsid w:val="00D85254"/>
    <w:rsid w:val="00D85691"/>
    <w:rsid w:val="00D858F0"/>
    <w:rsid w:val="00D85CB4"/>
    <w:rsid w:val="00D864BD"/>
    <w:rsid w:val="00D87491"/>
    <w:rsid w:val="00D87791"/>
    <w:rsid w:val="00D87CC6"/>
    <w:rsid w:val="00D90EBB"/>
    <w:rsid w:val="00D91164"/>
    <w:rsid w:val="00D91513"/>
    <w:rsid w:val="00D923E3"/>
    <w:rsid w:val="00D933D0"/>
    <w:rsid w:val="00D9363B"/>
    <w:rsid w:val="00D9469C"/>
    <w:rsid w:val="00D94D41"/>
    <w:rsid w:val="00D94EB0"/>
    <w:rsid w:val="00D95997"/>
    <w:rsid w:val="00D96068"/>
    <w:rsid w:val="00D96EB0"/>
    <w:rsid w:val="00D96FAD"/>
    <w:rsid w:val="00D97437"/>
    <w:rsid w:val="00D97806"/>
    <w:rsid w:val="00D979C8"/>
    <w:rsid w:val="00D97F40"/>
    <w:rsid w:val="00DA0A9A"/>
    <w:rsid w:val="00DA0DDC"/>
    <w:rsid w:val="00DA0E5D"/>
    <w:rsid w:val="00DA0E8C"/>
    <w:rsid w:val="00DA151D"/>
    <w:rsid w:val="00DA1C16"/>
    <w:rsid w:val="00DA1D41"/>
    <w:rsid w:val="00DA1EF0"/>
    <w:rsid w:val="00DA288E"/>
    <w:rsid w:val="00DA28B5"/>
    <w:rsid w:val="00DA30C4"/>
    <w:rsid w:val="00DA3542"/>
    <w:rsid w:val="00DA3735"/>
    <w:rsid w:val="00DA37BC"/>
    <w:rsid w:val="00DA3A73"/>
    <w:rsid w:val="00DA3C65"/>
    <w:rsid w:val="00DA3F6C"/>
    <w:rsid w:val="00DA4070"/>
    <w:rsid w:val="00DA4273"/>
    <w:rsid w:val="00DA43EC"/>
    <w:rsid w:val="00DA4615"/>
    <w:rsid w:val="00DA4FA0"/>
    <w:rsid w:val="00DA50F7"/>
    <w:rsid w:val="00DA5700"/>
    <w:rsid w:val="00DA58EE"/>
    <w:rsid w:val="00DA60C4"/>
    <w:rsid w:val="00DA74B8"/>
    <w:rsid w:val="00DA78B7"/>
    <w:rsid w:val="00DA7A96"/>
    <w:rsid w:val="00DA7CB1"/>
    <w:rsid w:val="00DB0F25"/>
    <w:rsid w:val="00DB1012"/>
    <w:rsid w:val="00DB179E"/>
    <w:rsid w:val="00DB2EBA"/>
    <w:rsid w:val="00DB2F2C"/>
    <w:rsid w:val="00DB3C3C"/>
    <w:rsid w:val="00DB4717"/>
    <w:rsid w:val="00DB4FBF"/>
    <w:rsid w:val="00DB70F5"/>
    <w:rsid w:val="00DB785A"/>
    <w:rsid w:val="00DB7877"/>
    <w:rsid w:val="00DB7F15"/>
    <w:rsid w:val="00DC0BF6"/>
    <w:rsid w:val="00DC2714"/>
    <w:rsid w:val="00DC298E"/>
    <w:rsid w:val="00DC2F50"/>
    <w:rsid w:val="00DC3F1E"/>
    <w:rsid w:val="00DC46CC"/>
    <w:rsid w:val="00DC4A4B"/>
    <w:rsid w:val="00DC514B"/>
    <w:rsid w:val="00DC54EC"/>
    <w:rsid w:val="00DC611D"/>
    <w:rsid w:val="00DC69BB"/>
    <w:rsid w:val="00DC6CFA"/>
    <w:rsid w:val="00DC6FEA"/>
    <w:rsid w:val="00DC7A79"/>
    <w:rsid w:val="00DD0925"/>
    <w:rsid w:val="00DD1BB0"/>
    <w:rsid w:val="00DD263C"/>
    <w:rsid w:val="00DD296C"/>
    <w:rsid w:val="00DD2FCD"/>
    <w:rsid w:val="00DD303D"/>
    <w:rsid w:val="00DD31CB"/>
    <w:rsid w:val="00DD3314"/>
    <w:rsid w:val="00DD3DF1"/>
    <w:rsid w:val="00DD4B04"/>
    <w:rsid w:val="00DD4D24"/>
    <w:rsid w:val="00DD4FAD"/>
    <w:rsid w:val="00DD530C"/>
    <w:rsid w:val="00DD5D2F"/>
    <w:rsid w:val="00DD607B"/>
    <w:rsid w:val="00DD6B52"/>
    <w:rsid w:val="00DD78B3"/>
    <w:rsid w:val="00DD7AFE"/>
    <w:rsid w:val="00DE0883"/>
    <w:rsid w:val="00DE0FCE"/>
    <w:rsid w:val="00DE1380"/>
    <w:rsid w:val="00DE2622"/>
    <w:rsid w:val="00DE2C2F"/>
    <w:rsid w:val="00DE3651"/>
    <w:rsid w:val="00DE3936"/>
    <w:rsid w:val="00DE4478"/>
    <w:rsid w:val="00DE4517"/>
    <w:rsid w:val="00DE48CC"/>
    <w:rsid w:val="00DE4901"/>
    <w:rsid w:val="00DE50B8"/>
    <w:rsid w:val="00DE51F3"/>
    <w:rsid w:val="00DE57E5"/>
    <w:rsid w:val="00DE5887"/>
    <w:rsid w:val="00DE5BB5"/>
    <w:rsid w:val="00DE5E00"/>
    <w:rsid w:val="00DE5F0B"/>
    <w:rsid w:val="00DE6860"/>
    <w:rsid w:val="00DE7BE4"/>
    <w:rsid w:val="00DF0684"/>
    <w:rsid w:val="00DF0FF4"/>
    <w:rsid w:val="00DF1186"/>
    <w:rsid w:val="00DF17D0"/>
    <w:rsid w:val="00DF1D7E"/>
    <w:rsid w:val="00DF2C5B"/>
    <w:rsid w:val="00DF3B98"/>
    <w:rsid w:val="00DF4D62"/>
    <w:rsid w:val="00DF595E"/>
    <w:rsid w:val="00DF5A1C"/>
    <w:rsid w:val="00DF5A8F"/>
    <w:rsid w:val="00DF5C87"/>
    <w:rsid w:val="00DF619F"/>
    <w:rsid w:val="00DF6DB6"/>
    <w:rsid w:val="00DF6F1A"/>
    <w:rsid w:val="00DF77E1"/>
    <w:rsid w:val="00E004FE"/>
    <w:rsid w:val="00E012FC"/>
    <w:rsid w:val="00E01F2B"/>
    <w:rsid w:val="00E02025"/>
    <w:rsid w:val="00E02724"/>
    <w:rsid w:val="00E02BEB"/>
    <w:rsid w:val="00E02F47"/>
    <w:rsid w:val="00E0362C"/>
    <w:rsid w:val="00E03982"/>
    <w:rsid w:val="00E041F4"/>
    <w:rsid w:val="00E05371"/>
    <w:rsid w:val="00E064D7"/>
    <w:rsid w:val="00E068DF"/>
    <w:rsid w:val="00E1011A"/>
    <w:rsid w:val="00E1036D"/>
    <w:rsid w:val="00E10E77"/>
    <w:rsid w:val="00E10F48"/>
    <w:rsid w:val="00E113F6"/>
    <w:rsid w:val="00E12052"/>
    <w:rsid w:val="00E1208A"/>
    <w:rsid w:val="00E121E0"/>
    <w:rsid w:val="00E1228D"/>
    <w:rsid w:val="00E12599"/>
    <w:rsid w:val="00E128B3"/>
    <w:rsid w:val="00E1330F"/>
    <w:rsid w:val="00E1364F"/>
    <w:rsid w:val="00E144B8"/>
    <w:rsid w:val="00E14906"/>
    <w:rsid w:val="00E1505E"/>
    <w:rsid w:val="00E15232"/>
    <w:rsid w:val="00E155CD"/>
    <w:rsid w:val="00E15DF9"/>
    <w:rsid w:val="00E165E2"/>
    <w:rsid w:val="00E166F5"/>
    <w:rsid w:val="00E16C9B"/>
    <w:rsid w:val="00E16CE3"/>
    <w:rsid w:val="00E16F72"/>
    <w:rsid w:val="00E17025"/>
    <w:rsid w:val="00E17B98"/>
    <w:rsid w:val="00E17E76"/>
    <w:rsid w:val="00E20152"/>
    <w:rsid w:val="00E20669"/>
    <w:rsid w:val="00E21320"/>
    <w:rsid w:val="00E218B9"/>
    <w:rsid w:val="00E21B1E"/>
    <w:rsid w:val="00E228FA"/>
    <w:rsid w:val="00E247D7"/>
    <w:rsid w:val="00E24DF5"/>
    <w:rsid w:val="00E25B80"/>
    <w:rsid w:val="00E25D89"/>
    <w:rsid w:val="00E26C15"/>
    <w:rsid w:val="00E270DD"/>
    <w:rsid w:val="00E30104"/>
    <w:rsid w:val="00E305DC"/>
    <w:rsid w:val="00E3080B"/>
    <w:rsid w:val="00E30DAA"/>
    <w:rsid w:val="00E311D1"/>
    <w:rsid w:val="00E31234"/>
    <w:rsid w:val="00E31318"/>
    <w:rsid w:val="00E316B4"/>
    <w:rsid w:val="00E32517"/>
    <w:rsid w:val="00E32523"/>
    <w:rsid w:val="00E32B3F"/>
    <w:rsid w:val="00E32F26"/>
    <w:rsid w:val="00E33305"/>
    <w:rsid w:val="00E3353F"/>
    <w:rsid w:val="00E33D0F"/>
    <w:rsid w:val="00E34091"/>
    <w:rsid w:val="00E351B7"/>
    <w:rsid w:val="00E3694D"/>
    <w:rsid w:val="00E37165"/>
    <w:rsid w:val="00E37C64"/>
    <w:rsid w:val="00E37D0E"/>
    <w:rsid w:val="00E37EAA"/>
    <w:rsid w:val="00E4084B"/>
    <w:rsid w:val="00E40A51"/>
    <w:rsid w:val="00E40EA5"/>
    <w:rsid w:val="00E41F61"/>
    <w:rsid w:val="00E4293D"/>
    <w:rsid w:val="00E42A39"/>
    <w:rsid w:val="00E42A3F"/>
    <w:rsid w:val="00E42B4B"/>
    <w:rsid w:val="00E43D40"/>
    <w:rsid w:val="00E447EB"/>
    <w:rsid w:val="00E45893"/>
    <w:rsid w:val="00E45F85"/>
    <w:rsid w:val="00E460A0"/>
    <w:rsid w:val="00E462B0"/>
    <w:rsid w:val="00E4668A"/>
    <w:rsid w:val="00E470A9"/>
    <w:rsid w:val="00E47349"/>
    <w:rsid w:val="00E47879"/>
    <w:rsid w:val="00E47A43"/>
    <w:rsid w:val="00E47C0E"/>
    <w:rsid w:val="00E47E3D"/>
    <w:rsid w:val="00E502B4"/>
    <w:rsid w:val="00E50723"/>
    <w:rsid w:val="00E50C26"/>
    <w:rsid w:val="00E51213"/>
    <w:rsid w:val="00E51A22"/>
    <w:rsid w:val="00E51D57"/>
    <w:rsid w:val="00E51FB3"/>
    <w:rsid w:val="00E52334"/>
    <w:rsid w:val="00E52654"/>
    <w:rsid w:val="00E52A37"/>
    <w:rsid w:val="00E537B5"/>
    <w:rsid w:val="00E53A55"/>
    <w:rsid w:val="00E53BC8"/>
    <w:rsid w:val="00E5424A"/>
    <w:rsid w:val="00E542B1"/>
    <w:rsid w:val="00E55596"/>
    <w:rsid w:val="00E55A64"/>
    <w:rsid w:val="00E55EB5"/>
    <w:rsid w:val="00E57157"/>
    <w:rsid w:val="00E57DD1"/>
    <w:rsid w:val="00E60490"/>
    <w:rsid w:val="00E60D9F"/>
    <w:rsid w:val="00E61C1E"/>
    <w:rsid w:val="00E6247F"/>
    <w:rsid w:val="00E62E67"/>
    <w:rsid w:val="00E6318C"/>
    <w:rsid w:val="00E63680"/>
    <w:rsid w:val="00E6379A"/>
    <w:rsid w:val="00E63AEB"/>
    <w:rsid w:val="00E64909"/>
    <w:rsid w:val="00E64F67"/>
    <w:rsid w:val="00E654E9"/>
    <w:rsid w:val="00E6591B"/>
    <w:rsid w:val="00E65D7B"/>
    <w:rsid w:val="00E6628E"/>
    <w:rsid w:val="00E66C3D"/>
    <w:rsid w:val="00E672B2"/>
    <w:rsid w:val="00E70FC7"/>
    <w:rsid w:val="00E71780"/>
    <w:rsid w:val="00E719CB"/>
    <w:rsid w:val="00E72982"/>
    <w:rsid w:val="00E73A63"/>
    <w:rsid w:val="00E7440C"/>
    <w:rsid w:val="00E76350"/>
    <w:rsid w:val="00E76E3B"/>
    <w:rsid w:val="00E77261"/>
    <w:rsid w:val="00E77ECE"/>
    <w:rsid w:val="00E8054D"/>
    <w:rsid w:val="00E8061E"/>
    <w:rsid w:val="00E81DF8"/>
    <w:rsid w:val="00E826CB"/>
    <w:rsid w:val="00E82AA8"/>
    <w:rsid w:val="00E8347E"/>
    <w:rsid w:val="00E837E4"/>
    <w:rsid w:val="00E83982"/>
    <w:rsid w:val="00E8406F"/>
    <w:rsid w:val="00E84127"/>
    <w:rsid w:val="00E85261"/>
    <w:rsid w:val="00E85308"/>
    <w:rsid w:val="00E85BF8"/>
    <w:rsid w:val="00E862E7"/>
    <w:rsid w:val="00E866D0"/>
    <w:rsid w:val="00E86A6B"/>
    <w:rsid w:val="00E879C7"/>
    <w:rsid w:val="00E902A7"/>
    <w:rsid w:val="00E90C3D"/>
    <w:rsid w:val="00E90D93"/>
    <w:rsid w:val="00E90DCB"/>
    <w:rsid w:val="00E91593"/>
    <w:rsid w:val="00E91C3C"/>
    <w:rsid w:val="00E9266E"/>
    <w:rsid w:val="00E92916"/>
    <w:rsid w:val="00E93057"/>
    <w:rsid w:val="00E93A1D"/>
    <w:rsid w:val="00E93F6F"/>
    <w:rsid w:val="00E93FF0"/>
    <w:rsid w:val="00E947C8"/>
    <w:rsid w:val="00E94A88"/>
    <w:rsid w:val="00E94EA1"/>
    <w:rsid w:val="00E9524D"/>
    <w:rsid w:val="00E9588E"/>
    <w:rsid w:val="00E95925"/>
    <w:rsid w:val="00E97091"/>
    <w:rsid w:val="00E97429"/>
    <w:rsid w:val="00E97528"/>
    <w:rsid w:val="00E975E7"/>
    <w:rsid w:val="00E97A31"/>
    <w:rsid w:val="00E97D26"/>
    <w:rsid w:val="00EA048E"/>
    <w:rsid w:val="00EA07BA"/>
    <w:rsid w:val="00EA0992"/>
    <w:rsid w:val="00EA120F"/>
    <w:rsid w:val="00EA127F"/>
    <w:rsid w:val="00EA1400"/>
    <w:rsid w:val="00EA1719"/>
    <w:rsid w:val="00EA17B7"/>
    <w:rsid w:val="00EA18BD"/>
    <w:rsid w:val="00EA2A7B"/>
    <w:rsid w:val="00EA2CC7"/>
    <w:rsid w:val="00EA2DE1"/>
    <w:rsid w:val="00EA3468"/>
    <w:rsid w:val="00EA3FC5"/>
    <w:rsid w:val="00EA432C"/>
    <w:rsid w:val="00EA4A5B"/>
    <w:rsid w:val="00EA4C99"/>
    <w:rsid w:val="00EA4E0E"/>
    <w:rsid w:val="00EA6255"/>
    <w:rsid w:val="00EA6295"/>
    <w:rsid w:val="00EA6984"/>
    <w:rsid w:val="00EA6A4C"/>
    <w:rsid w:val="00EA7107"/>
    <w:rsid w:val="00EA72EC"/>
    <w:rsid w:val="00EA7311"/>
    <w:rsid w:val="00EB0E40"/>
    <w:rsid w:val="00EB0F86"/>
    <w:rsid w:val="00EB135B"/>
    <w:rsid w:val="00EB1705"/>
    <w:rsid w:val="00EB1739"/>
    <w:rsid w:val="00EB211A"/>
    <w:rsid w:val="00EB2E91"/>
    <w:rsid w:val="00EB30EF"/>
    <w:rsid w:val="00EB345D"/>
    <w:rsid w:val="00EB4603"/>
    <w:rsid w:val="00EB471E"/>
    <w:rsid w:val="00EB64CA"/>
    <w:rsid w:val="00EB6CDD"/>
    <w:rsid w:val="00EB7151"/>
    <w:rsid w:val="00EB7F51"/>
    <w:rsid w:val="00EC0695"/>
    <w:rsid w:val="00EC0E92"/>
    <w:rsid w:val="00EC127D"/>
    <w:rsid w:val="00EC1405"/>
    <w:rsid w:val="00EC16B6"/>
    <w:rsid w:val="00EC1B50"/>
    <w:rsid w:val="00EC2378"/>
    <w:rsid w:val="00EC257D"/>
    <w:rsid w:val="00EC35B3"/>
    <w:rsid w:val="00EC375B"/>
    <w:rsid w:val="00EC54E4"/>
    <w:rsid w:val="00EC6551"/>
    <w:rsid w:val="00EC65BE"/>
    <w:rsid w:val="00EC69E9"/>
    <w:rsid w:val="00EC72AD"/>
    <w:rsid w:val="00EC7771"/>
    <w:rsid w:val="00EC7FE9"/>
    <w:rsid w:val="00ED136E"/>
    <w:rsid w:val="00ED19A5"/>
    <w:rsid w:val="00ED1EA2"/>
    <w:rsid w:val="00ED22AE"/>
    <w:rsid w:val="00ED2691"/>
    <w:rsid w:val="00ED26B8"/>
    <w:rsid w:val="00ED2EF6"/>
    <w:rsid w:val="00ED32B7"/>
    <w:rsid w:val="00ED7F75"/>
    <w:rsid w:val="00ED7FFD"/>
    <w:rsid w:val="00EE056D"/>
    <w:rsid w:val="00EE0A02"/>
    <w:rsid w:val="00EE0E79"/>
    <w:rsid w:val="00EE2527"/>
    <w:rsid w:val="00EE392C"/>
    <w:rsid w:val="00EE4914"/>
    <w:rsid w:val="00EE5A40"/>
    <w:rsid w:val="00EE5C71"/>
    <w:rsid w:val="00EE758F"/>
    <w:rsid w:val="00EF025D"/>
    <w:rsid w:val="00EF1E24"/>
    <w:rsid w:val="00EF22AD"/>
    <w:rsid w:val="00EF22DF"/>
    <w:rsid w:val="00EF238B"/>
    <w:rsid w:val="00EF2B38"/>
    <w:rsid w:val="00EF5D15"/>
    <w:rsid w:val="00EF6378"/>
    <w:rsid w:val="00EF63D4"/>
    <w:rsid w:val="00EF6A68"/>
    <w:rsid w:val="00EF6B6B"/>
    <w:rsid w:val="00EF7038"/>
    <w:rsid w:val="00EF7567"/>
    <w:rsid w:val="00EF76E2"/>
    <w:rsid w:val="00EF7C6B"/>
    <w:rsid w:val="00F0006F"/>
    <w:rsid w:val="00F00199"/>
    <w:rsid w:val="00F00496"/>
    <w:rsid w:val="00F00D7A"/>
    <w:rsid w:val="00F00DE9"/>
    <w:rsid w:val="00F00E91"/>
    <w:rsid w:val="00F00EE0"/>
    <w:rsid w:val="00F010D5"/>
    <w:rsid w:val="00F01B92"/>
    <w:rsid w:val="00F02517"/>
    <w:rsid w:val="00F02542"/>
    <w:rsid w:val="00F026DB"/>
    <w:rsid w:val="00F03587"/>
    <w:rsid w:val="00F0428F"/>
    <w:rsid w:val="00F04961"/>
    <w:rsid w:val="00F058A5"/>
    <w:rsid w:val="00F05F1B"/>
    <w:rsid w:val="00F0730D"/>
    <w:rsid w:val="00F07A47"/>
    <w:rsid w:val="00F07EC7"/>
    <w:rsid w:val="00F1090E"/>
    <w:rsid w:val="00F11210"/>
    <w:rsid w:val="00F11500"/>
    <w:rsid w:val="00F11786"/>
    <w:rsid w:val="00F129B7"/>
    <w:rsid w:val="00F12A3D"/>
    <w:rsid w:val="00F12FA7"/>
    <w:rsid w:val="00F1390E"/>
    <w:rsid w:val="00F13997"/>
    <w:rsid w:val="00F150A3"/>
    <w:rsid w:val="00F15FF5"/>
    <w:rsid w:val="00F16A64"/>
    <w:rsid w:val="00F1721C"/>
    <w:rsid w:val="00F17479"/>
    <w:rsid w:val="00F1765D"/>
    <w:rsid w:val="00F17DF1"/>
    <w:rsid w:val="00F20183"/>
    <w:rsid w:val="00F2083B"/>
    <w:rsid w:val="00F2155D"/>
    <w:rsid w:val="00F21800"/>
    <w:rsid w:val="00F21C16"/>
    <w:rsid w:val="00F21D2F"/>
    <w:rsid w:val="00F22689"/>
    <w:rsid w:val="00F2300C"/>
    <w:rsid w:val="00F2352C"/>
    <w:rsid w:val="00F23BB3"/>
    <w:rsid w:val="00F24BA6"/>
    <w:rsid w:val="00F2530C"/>
    <w:rsid w:val="00F2538E"/>
    <w:rsid w:val="00F2643F"/>
    <w:rsid w:val="00F2678D"/>
    <w:rsid w:val="00F27B9F"/>
    <w:rsid w:val="00F302AC"/>
    <w:rsid w:val="00F303C3"/>
    <w:rsid w:val="00F31077"/>
    <w:rsid w:val="00F31473"/>
    <w:rsid w:val="00F31599"/>
    <w:rsid w:val="00F31B29"/>
    <w:rsid w:val="00F3278D"/>
    <w:rsid w:val="00F32BD8"/>
    <w:rsid w:val="00F3308F"/>
    <w:rsid w:val="00F33D91"/>
    <w:rsid w:val="00F34361"/>
    <w:rsid w:val="00F3527D"/>
    <w:rsid w:val="00F35894"/>
    <w:rsid w:val="00F359C9"/>
    <w:rsid w:val="00F36340"/>
    <w:rsid w:val="00F3637D"/>
    <w:rsid w:val="00F36B33"/>
    <w:rsid w:val="00F36F1C"/>
    <w:rsid w:val="00F37213"/>
    <w:rsid w:val="00F37705"/>
    <w:rsid w:val="00F37EF6"/>
    <w:rsid w:val="00F37FF6"/>
    <w:rsid w:val="00F40221"/>
    <w:rsid w:val="00F40495"/>
    <w:rsid w:val="00F40566"/>
    <w:rsid w:val="00F40A21"/>
    <w:rsid w:val="00F40A3F"/>
    <w:rsid w:val="00F41ACD"/>
    <w:rsid w:val="00F41F25"/>
    <w:rsid w:val="00F42D05"/>
    <w:rsid w:val="00F42FFB"/>
    <w:rsid w:val="00F4358C"/>
    <w:rsid w:val="00F4488A"/>
    <w:rsid w:val="00F448C3"/>
    <w:rsid w:val="00F44B5D"/>
    <w:rsid w:val="00F44FEA"/>
    <w:rsid w:val="00F4512D"/>
    <w:rsid w:val="00F45725"/>
    <w:rsid w:val="00F459D8"/>
    <w:rsid w:val="00F459DB"/>
    <w:rsid w:val="00F45B1F"/>
    <w:rsid w:val="00F465FE"/>
    <w:rsid w:val="00F46845"/>
    <w:rsid w:val="00F46F80"/>
    <w:rsid w:val="00F47253"/>
    <w:rsid w:val="00F474C8"/>
    <w:rsid w:val="00F4799B"/>
    <w:rsid w:val="00F51016"/>
    <w:rsid w:val="00F51050"/>
    <w:rsid w:val="00F51F86"/>
    <w:rsid w:val="00F52132"/>
    <w:rsid w:val="00F52365"/>
    <w:rsid w:val="00F52E61"/>
    <w:rsid w:val="00F537D3"/>
    <w:rsid w:val="00F53C8D"/>
    <w:rsid w:val="00F53CF7"/>
    <w:rsid w:val="00F53FA2"/>
    <w:rsid w:val="00F54821"/>
    <w:rsid w:val="00F54843"/>
    <w:rsid w:val="00F550BF"/>
    <w:rsid w:val="00F5564B"/>
    <w:rsid w:val="00F56D87"/>
    <w:rsid w:val="00F56F0D"/>
    <w:rsid w:val="00F57419"/>
    <w:rsid w:val="00F578CE"/>
    <w:rsid w:val="00F57AE2"/>
    <w:rsid w:val="00F57E01"/>
    <w:rsid w:val="00F60546"/>
    <w:rsid w:val="00F60FDB"/>
    <w:rsid w:val="00F61563"/>
    <w:rsid w:val="00F62859"/>
    <w:rsid w:val="00F62AD7"/>
    <w:rsid w:val="00F62B14"/>
    <w:rsid w:val="00F6471A"/>
    <w:rsid w:val="00F65C31"/>
    <w:rsid w:val="00F65FB1"/>
    <w:rsid w:val="00F6770F"/>
    <w:rsid w:val="00F704E5"/>
    <w:rsid w:val="00F70BA3"/>
    <w:rsid w:val="00F70FAF"/>
    <w:rsid w:val="00F71149"/>
    <w:rsid w:val="00F71DFD"/>
    <w:rsid w:val="00F73779"/>
    <w:rsid w:val="00F7405F"/>
    <w:rsid w:val="00F743B4"/>
    <w:rsid w:val="00F7440C"/>
    <w:rsid w:val="00F75113"/>
    <w:rsid w:val="00F75356"/>
    <w:rsid w:val="00F75386"/>
    <w:rsid w:val="00F75D20"/>
    <w:rsid w:val="00F764A8"/>
    <w:rsid w:val="00F769F8"/>
    <w:rsid w:val="00F76A14"/>
    <w:rsid w:val="00F77CAB"/>
    <w:rsid w:val="00F80987"/>
    <w:rsid w:val="00F80C52"/>
    <w:rsid w:val="00F80DDE"/>
    <w:rsid w:val="00F816C9"/>
    <w:rsid w:val="00F81C62"/>
    <w:rsid w:val="00F823F5"/>
    <w:rsid w:val="00F825D0"/>
    <w:rsid w:val="00F827E3"/>
    <w:rsid w:val="00F832FF"/>
    <w:rsid w:val="00F84AFE"/>
    <w:rsid w:val="00F87470"/>
    <w:rsid w:val="00F876C4"/>
    <w:rsid w:val="00F878B1"/>
    <w:rsid w:val="00F87971"/>
    <w:rsid w:val="00F902C8"/>
    <w:rsid w:val="00F90BA2"/>
    <w:rsid w:val="00F91141"/>
    <w:rsid w:val="00F912D5"/>
    <w:rsid w:val="00F920B7"/>
    <w:rsid w:val="00F9232A"/>
    <w:rsid w:val="00F92E46"/>
    <w:rsid w:val="00F932EB"/>
    <w:rsid w:val="00F9566E"/>
    <w:rsid w:val="00F95DFC"/>
    <w:rsid w:val="00F972FC"/>
    <w:rsid w:val="00F97BB0"/>
    <w:rsid w:val="00F97C49"/>
    <w:rsid w:val="00FA0065"/>
    <w:rsid w:val="00FA067D"/>
    <w:rsid w:val="00FA0775"/>
    <w:rsid w:val="00FA17C8"/>
    <w:rsid w:val="00FA1C13"/>
    <w:rsid w:val="00FA1D3C"/>
    <w:rsid w:val="00FA1E4A"/>
    <w:rsid w:val="00FA3868"/>
    <w:rsid w:val="00FA3F58"/>
    <w:rsid w:val="00FA4A6E"/>
    <w:rsid w:val="00FA4F1D"/>
    <w:rsid w:val="00FA5A8B"/>
    <w:rsid w:val="00FA5F7F"/>
    <w:rsid w:val="00FA621E"/>
    <w:rsid w:val="00FA6918"/>
    <w:rsid w:val="00FA69B6"/>
    <w:rsid w:val="00FA7366"/>
    <w:rsid w:val="00FA7994"/>
    <w:rsid w:val="00FA7A13"/>
    <w:rsid w:val="00FA7A6C"/>
    <w:rsid w:val="00FA7AE1"/>
    <w:rsid w:val="00FB0423"/>
    <w:rsid w:val="00FB07D2"/>
    <w:rsid w:val="00FB09C9"/>
    <w:rsid w:val="00FB1505"/>
    <w:rsid w:val="00FB1A2A"/>
    <w:rsid w:val="00FB1B98"/>
    <w:rsid w:val="00FB275E"/>
    <w:rsid w:val="00FB3296"/>
    <w:rsid w:val="00FB32F4"/>
    <w:rsid w:val="00FB39E0"/>
    <w:rsid w:val="00FB3A1C"/>
    <w:rsid w:val="00FB503E"/>
    <w:rsid w:val="00FB5083"/>
    <w:rsid w:val="00FB54E3"/>
    <w:rsid w:val="00FB5A2F"/>
    <w:rsid w:val="00FB5D3F"/>
    <w:rsid w:val="00FB5E23"/>
    <w:rsid w:val="00FB60DA"/>
    <w:rsid w:val="00FB67E3"/>
    <w:rsid w:val="00FB6D0B"/>
    <w:rsid w:val="00FB74C8"/>
    <w:rsid w:val="00FB7F28"/>
    <w:rsid w:val="00FB7F8F"/>
    <w:rsid w:val="00FC067C"/>
    <w:rsid w:val="00FC0E35"/>
    <w:rsid w:val="00FC28DB"/>
    <w:rsid w:val="00FC3ECC"/>
    <w:rsid w:val="00FC3EF7"/>
    <w:rsid w:val="00FC4046"/>
    <w:rsid w:val="00FC42C2"/>
    <w:rsid w:val="00FC5669"/>
    <w:rsid w:val="00FC5737"/>
    <w:rsid w:val="00FC5970"/>
    <w:rsid w:val="00FC59B9"/>
    <w:rsid w:val="00FC5A9E"/>
    <w:rsid w:val="00FC5C16"/>
    <w:rsid w:val="00FC6205"/>
    <w:rsid w:val="00FC6385"/>
    <w:rsid w:val="00FC6FC8"/>
    <w:rsid w:val="00FC751B"/>
    <w:rsid w:val="00FC7DEC"/>
    <w:rsid w:val="00FD0561"/>
    <w:rsid w:val="00FD0AC7"/>
    <w:rsid w:val="00FD0B71"/>
    <w:rsid w:val="00FD2D48"/>
    <w:rsid w:val="00FD3382"/>
    <w:rsid w:val="00FD373F"/>
    <w:rsid w:val="00FD40CE"/>
    <w:rsid w:val="00FD562C"/>
    <w:rsid w:val="00FD5CDA"/>
    <w:rsid w:val="00FD6AD3"/>
    <w:rsid w:val="00FD6BBF"/>
    <w:rsid w:val="00FD6DF5"/>
    <w:rsid w:val="00FD77B9"/>
    <w:rsid w:val="00FD7DED"/>
    <w:rsid w:val="00FE08ED"/>
    <w:rsid w:val="00FE14F5"/>
    <w:rsid w:val="00FE1EBF"/>
    <w:rsid w:val="00FE367D"/>
    <w:rsid w:val="00FE3B9D"/>
    <w:rsid w:val="00FE486C"/>
    <w:rsid w:val="00FE4919"/>
    <w:rsid w:val="00FE5AF8"/>
    <w:rsid w:val="00FE5D75"/>
    <w:rsid w:val="00FE642F"/>
    <w:rsid w:val="00FE67DD"/>
    <w:rsid w:val="00FE73B7"/>
    <w:rsid w:val="00FF08AE"/>
    <w:rsid w:val="00FF0BE1"/>
    <w:rsid w:val="00FF13E7"/>
    <w:rsid w:val="00FF1C51"/>
    <w:rsid w:val="00FF2173"/>
    <w:rsid w:val="00FF2540"/>
    <w:rsid w:val="00FF295F"/>
    <w:rsid w:val="00FF2B9A"/>
    <w:rsid w:val="00FF2E18"/>
    <w:rsid w:val="00FF33DB"/>
    <w:rsid w:val="00FF395A"/>
    <w:rsid w:val="00FF3CCE"/>
    <w:rsid w:val="00FF3D85"/>
    <w:rsid w:val="00FF4426"/>
    <w:rsid w:val="00FF4B47"/>
    <w:rsid w:val="00FF4D1A"/>
    <w:rsid w:val="00FF5242"/>
    <w:rsid w:val="00FF58CD"/>
    <w:rsid w:val="00FF5BD2"/>
    <w:rsid w:val="00FF5E39"/>
    <w:rsid w:val="00FF5E83"/>
    <w:rsid w:val="00FF5FA3"/>
    <w:rsid w:val="00FF63F1"/>
    <w:rsid w:val="00FF663B"/>
    <w:rsid w:val="00FF667D"/>
    <w:rsid w:val="00FF7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position-horizontal-relative:page;mso-position-vertical-relative:page" fill="f" fillcolor="white">
      <v:fill color="white" on="f"/>
    </o:shapedefaults>
    <o:shapelayout v:ext="edit">
      <o:idmap v:ext="edit" data="1"/>
    </o:shapelayout>
  </w:shapeDefaults>
  <w:decimalSymbol w:val="."/>
  <w:listSeparator w:val=","/>
  <w14:docId w14:val="6EC035F9"/>
  <w15:docId w15:val="{86BCC4D8-FC32-4053-A8CF-174FA84A5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P Simplified" w:eastAsia="Times New Roman" w:hAnsi="HP Simplified" w:cs="Times New Roman"/>
        <w:sz w:val="18"/>
        <w:szCs w:val="18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uiPriority="99"/>
    <w:lsdException w:name="heading 1" w:uiPriority="2" w:qFormat="1"/>
    <w:lsdException w:name="heading 2" w:uiPriority="3" w:qFormat="1"/>
    <w:lsdException w:name="heading 3" w:uiPriority="4" w:qFormat="1"/>
    <w:lsdException w:name="heading 4" w:uiPriority="5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7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99"/>
    <w:rsid w:val="009E6C8D"/>
    <w:rPr>
      <w:rFonts w:ascii="MetricHPE-Light" w:hAnsi="MetricHPE-Light"/>
      <w:szCs w:val="24"/>
    </w:rPr>
  </w:style>
  <w:style w:type="paragraph" w:styleId="Heading1">
    <w:name w:val="heading 1"/>
    <w:next w:val="Normal"/>
    <w:link w:val="Heading1Char"/>
    <w:uiPriority w:val="2"/>
    <w:qFormat/>
    <w:rsid w:val="009E6C8D"/>
    <w:pPr>
      <w:keepNext/>
      <w:spacing w:after="72" w:line="240" w:lineRule="atLeast"/>
      <w:outlineLvl w:val="0"/>
    </w:pPr>
    <w:rPr>
      <w:rFonts w:ascii="MetricHPE-Bold" w:hAnsi="MetricHPE-Bold"/>
      <w:color w:val="000000"/>
      <w:sz w:val="28"/>
      <w:szCs w:val="34"/>
    </w:rPr>
  </w:style>
  <w:style w:type="paragraph" w:styleId="Heading2">
    <w:name w:val="heading 2"/>
    <w:basedOn w:val="Normal"/>
    <w:next w:val="Normal"/>
    <w:uiPriority w:val="3"/>
    <w:qFormat/>
    <w:rsid w:val="009E6C8D"/>
    <w:pPr>
      <w:keepNext/>
      <w:autoSpaceDE w:val="0"/>
      <w:autoSpaceDN w:val="0"/>
      <w:adjustRightInd w:val="0"/>
      <w:outlineLvl w:val="1"/>
    </w:pPr>
    <w:rPr>
      <w:rFonts w:ascii="MetricHPE-Bold" w:hAnsi="MetricHPE-Bold"/>
      <w:b/>
      <w:sz w:val="24"/>
      <w:szCs w:val="20"/>
    </w:rPr>
  </w:style>
  <w:style w:type="paragraph" w:styleId="Heading3">
    <w:name w:val="heading 3"/>
    <w:basedOn w:val="Normal"/>
    <w:next w:val="BodyTextLastMetricHPE-Light10pt"/>
    <w:uiPriority w:val="4"/>
    <w:qFormat/>
    <w:rsid w:val="009E6C8D"/>
    <w:pPr>
      <w:keepNext/>
      <w:spacing w:line="240" w:lineRule="exact"/>
      <w:outlineLvl w:val="2"/>
    </w:pPr>
    <w:rPr>
      <w:rFonts w:ascii="MetricHPE-Bold" w:hAnsi="MetricHPE-Bold"/>
      <w:noProof/>
      <w:sz w:val="20"/>
      <w:szCs w:val="18"/>
    </w:rPr>
  </w:style>
  <w:style w:type="paragraph" w:styleId="Heading4">
    <w:name w:val="heading 4"/>
    <w:next w:val="NoParagraphStyle"/>
    <w:uiPriority w:val="5"/>
    <w:rsid w:val="009E6C8D"/>
    <w:pPr>
      <w:keepNext/>
      <w:spacing w:line="240" w:lineRule="exact"/>
      <w:outlineLvl w:val="3"/>
    </w:pPr>
    <w:rPr>
      <w:rFonts w:ascii="MetricHPE-Medium" w:hAnsi="MetricHPE-Medium"/>
      <w:sz w:val="20"/>
    </w:rPr>
  </w:style>
  <w:style w:type="paragraph" w:styleId="Heading5">
    <w:name w:val="heading 5"/>
    <w:next w:val="Normal"/>
    <w:uiPriority w:val="6"/>
    <w:unhideWhenUsed/>
    <w:qFormat/>
    <w:rsid w:val="009E6C8D"/>
    <w:pPr>
      <w:keepNext/>
      <w:outlineLvl w:val="4"/>
    </w:pPr>
    <w:rPr>
      <w:rFonts w:ascii="MetricHPE-Regular" w:hAnsi="MetricHPE-Regular"/>
      <w:sz w:val="20"/>
      <w:szCs w:val="24"/>
    </w:rPr>
  </w:style>
  <w:style w:type="paragraph" w:styleId="Heading6">
    <w:name w:val="heading 6"/>
    <w:basedOn w:val="Normal"/>
    <w:next w:val="Normal"/>
    <w:semiHidden/>
    <w:qFormat/>
    <w:rsid w:val="00F2538E"/>
    <w:pPr>
      <w:spacing w:before="240" w:after="60"/>
      <w:outlineLvl w:val="5"/>
    </w:pPr>
    <w:rPr>
      <w:bCs/>
      <w:szCs w:val="22"/>
    </w:rPr>
  </w:style>
  <w:style w:type="paragraph" w:styleId="Heading7">
    <w:name w:val="heading 7"/>
    <w:basedOn w:val="Normal"/>
    <w:next w:val="Normal"/>
    <w:semiHidden/>
    <w:qFormat/>
    <w:rsid w:val="00F2538E"/>
    <w:pPr>
      <w:spacing w:before="240" w:after="60"/>
      <w:outlineLvl w:val="6"/>
    </w:pPr>
  </w:style>
  <w:style w:type="paragraph" w:styleId="Heading8">
    <w:name w:val="heading 8"/>
    <w:basedOn w:val="Normal"/>
    <w:next w:val="Normal"/>
    <w:semiHidden/>
    <w:qFormat/>
    <w:rsid w:val="00F2538E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semiHidden/>
    <w:qFormat/>
    <w:rsid w:val="00F2538E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LastMetricHPE-Light10pt">
    <w:name w:val="Body Text_Last MetricHPE-Light 10pt"/>
    <w:uiPriority w:val="99"/>
    <w:rsid w:val="00CA7E78"/>
    <w:pPr>
      <w:spacing w:after="320" w:line="240" w:lineRule="atLeast"/>
    </w:pPr>
    <w:rPr>
      <w:rFonts w:ascii="MetricHPE-Light" w:hAnsi="MetricHPE-Light"/>
      <w:sz w:val="20"/>
    </w:rPr>
  </w:style>
  <w:style w:type="paragraph" w:customStyle="1" w:styleId="BulletLevel1">
    <w:name w:val="Bullet Level 1"/>
    <w:uiPriority w:val="11"/>
    <w:qFormat/>
    <w:rsid w:val="009E6C8D"/>
    <w:pPr>
      <w:numPr>
        <w:numId w:val="2"/>
      </w:numPr>
      <w:tabs>
        <w:tab w:val="left" w:pos="187"/>
      </w:tabs>
      <w:spacing w:after="115" w:line="240" w:lineRule="exact"/>
    </w:pPr>
    <w:rPr>
      <w:rFonts w:ascii="MetricHPE-Light" w:hAnsi="MetricHPE-Light"/>
      <w:color w:val="000000"/>
      <w:sz w:val="20"/>
    </w:rPr>
  </w:style>
  <w:style w:type="paragraph" w:styleId="BalloonText">
    <w:name w:val="Balloon Text"/>
    <w:basedOn w:val="Normal"/>
    <w:link w:val="BalloonTextChar"/>
    <w:semiHidden/>
    <w:rsid w:val="00B13FBA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9E6C8D"/>
    <w:pPr>
      <w:tabs>
        <w:tab w:val="center" w:pos="4680"/>
        <w:tab w:val="right" w:pos="9360"/>
      </w:tabs>
    </w:pPr>
  </w:style>
  <w:style w:type="paragraph" w:customStyle="1" w:styleId="BulletLevel2">
    <w:name w:val="Bullet Level 2"/>
    <w:basedOn w:val="Normal"/>
    <w:uiPriority w:val="15"/>
    <w:rsid w:val="009E6C8D"/>
    <w:pPr>
      <w:numPr>
        <w:numId w:val="18"/>
      </w:numPr>
      <w:tabs>
        <w:tab w:val="clear" w:pos="457"/>
        <w:tab w:val="left" w:pos="374"/>
      </w:tabs>
      <w:spacing w:after="115" w:line="240" w:lineRule="exact"/>
      <w:ind w:left="374"/>
    </w:pPr>
    <w:rPr>
      <w:sz w:val="20"/>
    </w:rPr>
  </w:style>
  <w:style w:type="paragraph" w:customStyle="1" w:styleId="TableBody8pt">
    <w:name w:val="Table Body 8pt"/>
    <w:basedOn w:val="Normal"/>
    <w:uiPriority w:val="39"/>
    <w:qFormat/>
    <w:rsid w:val="00042EC5"/>
    <w:pPr>
      <w:spacing w:before="60" w:after="60"/>
    </w:pPr>
    <w:rPr>
      <w:sz w:val="16"/>
      <w:szCs w:val="20"/>
    </w:rPr>
  </w:style>
  <w:style w:type="paragraph" w:styleId="FootnoteText">
    <w:name w:val="footnote text"/>
    <w:link w:val="FootnoteTextChar"/>
    <w:uiPriority w:val="98"/>
    <w:rsid w:val="009E6C8D"/>
    <w:pPr>
      <w:tabs>
        <w:tab w:val="left" w:pos="115"/>
      </w:tabs>
      <w:adjustRightInd w:val="0"/>
      <w:spacing w:before="40" w:line="180" w:lineRule="exact"/>
      <w:ind w:left="115" w:hanging="115"/>
      <w:contextualSpacing/>
    </w:pPr>
    <w:rPr>
      <w:rFonts w:ascii="MetricHPE-Light" w:hAnsi="MetricHPE-Light"/>
      <w:sz w:val="16"/>
      <w:szCs w:val="20"/>
    </w:rPr>
  </w:style>
  <w:style w:type="paragraph" w:customStyle="1" w:styleId="TableSubcategory10ptbold">
    <w:name w:val="Table Subcategory 10pt (bold)"/>
    <w:next w:val="TableBody8pt"/>
    <w:uiPriority w:val="42"/>
    <w:rsid w:val="009E6C8D"/>
    <w:pPr>
      <w:spacing w:before="60" w:after="60"/>
    </w:pPr>
    <w:rPr>
      <w:rFonts w:ascii="MetricHPE-Semibold" w:hAnsi="MetricHPE-Semibold"/>
      <w:b/>
      <w:sz w:val="20"/>
      <w:szCs w:val="20"/>
    </w:rPr>
  </w:style>
  <w:style w:type="character" w:styleId="Hyperlink">
    <w:name w:val="Hyperlink"/>
    <w:basedOn w:val="DefaultParagraphFont"/>
    <w:uiPriority w:val="99"/>
    <w:rsid w:val="0096177F"/>
    <w:rPr>
      <w:u w:val="single"/>
    </w:rPr>
  </w:style>
  <w:style w:type="character" w:customStyle="1" w:styleId="BalloonTextChar">
    <w:name w:val="Balloon Text Char"/>
    <w:basedOn w:val="DefaultParagraphFont"/>
    <w:link w:val="BalloonText"/>
    <w:semiHidden/>
    <w:rsid w:val="00B13FBA"/>
    <w:rPr>
      <w:rFonts w:ascii="Tahoma" w:hAnsi="Tahoma" w:cs="Tahoma"/>
      <w:sz w:val="16"/>
      <w:szCs w:val="16"/>
    </w:rPr>
  </w:style>
  <w:style w:type="paragraph" w:customStyle="1" w:styleId="MISCFootnote8pt">
    <w:name w:val="MISC: Footnote 8pt"/>
    <w:uiPriority w:val="89"/>
    <w:rsid w:val="009E6C8D"/>
    <w:pPr>
      <w:tabs>
        <w:tab w:val="left" w:pos="115"/>
      </w:tabs>
      <w:ind w:left="115" w:hanging="115"/>
    </w:pPr>
    <w:rPr>
      <w:rFonts w:ascii="MetricHPE-Light" w:hAnsi="MetricHPE-Light"/>
      <w:color w:val="000000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9E6C8D"/>
    <w:rPr>
      <w:rFonts w:ascii="MetricHPE-Light" w:hAnsi="MetricHPE-Light"/>
      <w:szCs w:val="24"/>
    </w:rPr>
  </w:style>
  <w:style w:type="paragraph" w:styleId="TOC4">
    <w:name w:val="toc 4"/>
    <w:basedOn w:val="Normal"/>
    <w:next w:val="Normal"/>
    <w:semiHidden/>
    <w:rsid w:val="00554E16"/>
    <w:pPr>
      <w:tabs>
        <w:tab w:val="right" w:leader="dot" w:pos="8640"/>
      </w:tabs>
      <w:ind w:left="605" w:right="720"/>
    </w:pPr>
  </w:style>
  <w:style w:type="paragraph" w:customStyle="1" w:styleId="NumberedList-Level1">
    <w:name w:val="Numbered List - Level 1"/>
    <w:basedOn w:val="Normal"/>
    <w:uiPriority w:val="29"/>
    <w:rsid w:val="009C2941"/>
    <w:pPr>
      <w:numPr>
        <w:numId w:val="1"/>
      </w:numPr>
      <w:spacing w:after="115"/>
    </w:pPr>
    <w:rPr>
      <w:color w:val="000000"/>
      <w:sz w:val="20"/>
    </w:rPr>
  </w:style>
  <w:style w:type="paragraph" w:styleId="TOC5">
    <w:name w:val="toc 5"/>
    <w:basedOn w:val="Normal"/>
    <w:next w:val="Normal"/>
    <w:autoRedefine/>
    <w:semiHidden/>
    <w:rsid w:val="00554E16"/>
    <w:pPr>
      <w:ind w:left="634" w:right="720"/>
    </w:pPr>
  </w:style>
  <w:style w:type="paragraph" w:styleId="TOC6">
    <w:name w:val="toc 6"/>
    <w:basedOn w:val="Normal"/>
    <w:next w:val="Normal"/>
    <w:autoRedefine/>
    <w:semiHidden/>
    <w:rsid w:val="00794662"/>
    <w:pPr>
      <w:ind w:left="800"/>
    </w:pPr>
  </w:style>
  <w:style w:type="paragraph" w:styleId="TOC7">
    <w:name w:val="toc 7"/>
    <w:basedOn w:val="Normal"/>
    <w:next w:val="Normal"/>
    <w:autoRedefine/>
    <w:semiHidden/>
    <w:rsid w:val="00794662"/>
    <w:pPr>
      <w:ind w:left="960"/>
    </w:pPr>
  </w:style>
  <w:style w:type="paragraph" w:styleId="TOC8">
    <w:name w:val="toc 8"/>
    <w:basedOn w:val="Normal"/>
    <w:next w:val="Normal"/>
    <w:autoRedefine/>
    <w:semiHidden/>
    <w:rsid w:val="00794662"/>
    <w:pPr>
      <w:ind w:left="1120"/>
    </w:pPr>
  </w:style>
  <w:style w:type="paragraph" w:styleId="TOC9">
    <w:name w:val="toc 9"/>
    <w:basedOn w:val="Normal"/>
    <w:next w:val="Normal"/>
    <w:autoRedefine/>
    <w:semiHidden/>
    <w:rsid w:val="00794662"/>
    <w:pPr>
      <w:ind w:left="1280"/>
    </w:pPr>
  </w:style>
  <w:style w:type="paragraph" w:customStyle="1" w:styleId="CoverSubtitle">
    <w:name w:val="Cover: Subtitle"/>
    <w:uiPriority w:val="74"/>
    <w:rsid w:val="009E6C8D"/>
    <w:pPr>
      <w:spacing w:after="360" w:line="400" w:lineRule="exact"/>
      <w:ind w:left="378" w:right="2160"/>
    </w:pPr>
    <w:rPr>
      <w:rFonts w:ascii="MetricHPE-Regular" w:hAnsi="MetricHPE-Regular"/>
      <w:color w:val="000000"/>
      <w:sz w:val="40"/>
    </w:rPr>
  </w:style>
  <w:style w:type="paragraph" w:customStyle="1" w:styleId="TableBullet8pt">
    <w:name w:val="Table Bullet 8pt"/>
    <w:basedOn w:val="TableBody8pt"/>
    <w:uiPriority w:val="40"/>
    <w:qFormat/>
    <w:rsid w:val="008C2802"/>
    <w:pPr>
      <w:numPr>
        <w:numId w:val="3"/>
      </w:numPr>
      <w:tabs>
        <w:tab w:val="left" w:pos="158"/>
      </w:tabs>
      <w:ind w:left="158" w:hanging="158"/>
    </w:pPr>
  </w:style>
  <w:style w:type="paragraph" w:styleId="MacroText">
    <w:name w:val="macro"/>
    <w:semiHidden/>
    <w:rsid w:val="007946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customStyle="1" w:styleId="TableEndash8pt">
    <w:name w:val="Table Endash 8pt"/>
    <w:uiPriority w:val="41"/>
    <w:rsid w:val="009E6C8D"/>
    <w:pPr>
      <w:numPr>
        <w:numId w:val="4"/>
      </w:numPr>
      <w:tabs>
        <w:tab w:val="left" w:pos="288"/>
      </w:tabs>
      <w:spacing w:before="60" w:after="60"/>
      <w:ind w:left="288" w:hanging="144"/>
    </w:pPr>
    <w:rPr>
      <w:rFonts w:ascii="MetricHPE-Light" w:hAnsi="MetricHPE-Light"/>
      <w:sz w:val="16"/>
    </w:rPr>
  </w:style>
  <w:style w:type="paragraph" w:styleId="BlockText">
    <w:name w:val="Block Text"/>
    <w:basedOn w:val="Normal"/>
    <w:semiHidden/>
    <w:rsid w:val="00794662"/>
    <w:pPr>
      <w:spacing w:after="120"/>
      <w:ind w:left="1440" w:right="1440"/>
    </w:pPr>
  </w:style>
  <w:style w:type="paragraph" w:styleId="BodyText">
    <w:name w:val="Body Text"/>
    <w:basedOn w:val="Normal"/>
    <w:semiHidden/>
    <w:rsid w:val="00794662"/>
    <w:pPr>
      <w:spacing w:after="120"/>
    </w:pPr>
  </w:style>
  <w:style w:type="paragraph" w:styleId="BodyText2">
    <w:name w:val="Body Text 2"/>
    <w:basedOn w:val="Normal"/>
    <w:semiHidden/>
    <w:rsid w:val="00794662"/>
    <w:pPr>
      <w:spacing w:after="120" w:line="480" w:lineRule="auto"/>
    </w:pPr>
  </w:style>
  <w:style w:type="paragraph" w:styleId="BodyText3">
    <w:name w:val="Body Text 3"/>
    <w:basedOn w:val="Normal"/>
    <w:semiHidden/>
    <w:rsid w:val="00794662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semiHidden/>
    <w:rsid w:val="00794662"/>
    <w:pPr>
      <w:ind w:firstLine="210"/>
    </w:pPr>
  </w:style>
  <w:style w:type="paragraph" w:styleId="BodyTextIndent">
    <w:name w:val="Body Text Indent"/>
    <w:basedOn w:val="Normal"/>
    <w:semiHidden/>
    <w:rsid w:val="00794662"/>
    <w:pPr>
      <w:spacing w:after="120"/>
      <w:ind w:left="360"/>
    </w:pPr>
  </w:style>
  <w:style w:type="paragraph" w:styleId="BodyTextFirstIndent2">
    <w:name w:val="Body Text First Indent 2"/>
    <w:basedOn w:val="BodyTextIndent"/>
    <w:semiHidden/>
    <w:rsid w:val="00794662"/>
    <w:pPr>
      <w:ind w:firstLine="210"/>
    </w:pPr>
  </w:style>
  <w:style w:type="paragraph" w:styleId="BodyTextIndent2">
    <w:name w:val="Body Text Indent 2"/>
    <w:basedOn w:val="Normal"/>
    <w:semiHidden/>
    <w:rsid w:val="00794662"/>
    <w:pPr>
      <w:spacing w:after="120" w:line="480" w:lineRule="auto"/>
      <w:ind w:left="360"/>
    </w:pPr>
  </w:style>
  <w:style w:type="paragraph" w:styleId="BodyTextIndent3">
    <w:name w:val="Body Text Indent 3"/>
    <w:basedOn w:val="Normal"/>
    <w:semiHidden/>
    <w:rsid w:val="00794662"/>
    <w:pPr>
      <w:spacing w:after="120"/>
      <w:ind w:left="360"/>
    </w:pPr>
    <w:rPr>
      <w:sz w:val="16"/>
      <w:szCs w:val="16"/>
    </w:rPr>
  </w:style>
  <w:style w:type="paragraph" w:styleId="Closing">
    <w:name w:val="Closing"/>
    <w:basedOn w:val="Normal"/>
    <w:semiHidden/>
    <w:rsid w:val="00794662"/>
    <w:pPr>
      <w:ind w:left="4320"/>
    </w:pPr>
  </w:style>
  <w:style w:type="paragraph" w:styleId="Date">
    <w:name w:val="Date"/>
    <w:basedOn w:val="Normal"/>
    <w:next w:val="Normal"/>
    <w:semiHidden/>
    <w:rsid w:val="00794662"/>
  </w:style>
  <w:style w:type="paragraph" w:styleId="E-mailSignature">
    <w:name w:val="E-mail Signature"/>
    <w:basedOn w:val="Normal"/>
    <w:semiHidden/>
    <w:rsid w:val="00794662"/>
  </w:style>
  <w:style w:type="paragraph" w:styleId="EnvelopeAddress">
    <w:name w:val="envelope address"/>
    <w:basedOn w:val="Normal"/>
    <w:semiHidden/>
    <w:rsid w:val="00794662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semiHidden/>
    <w:rsid w:val="00794662"/>
    <w:rPr>
      <w:rFonts w:ascii="Arial" w:hAnsi="Arial" w:cs="Arial"/>
      <w:szCs w:val="20"/>
    </w:rPr>
  </w:style>
  <w:style w:type="character" w:styleId="FollowedHyperlink">
    <w:name w:val="FollowedHyperlink"/>
    <w:basedOn w:val="DefaultParagraphFont"/>
    <w:semiHidden/>
    <w:rsid w:val="00794662"/>
    <w:rPr>
      <w:color w:val="800080"/>
      <w:u w:val="single"/>
    </w:rPr>
  </w:style>
  <w:style w:type="character" w:styleId="HTMLAcronym">
    <w:name w:val="HTML Acronym"/>
    <w:basedOn w:val="DefaultParagraphFont"/>
    <w:semiHidden/>
    <w:rsid w:val="00794662"/>
  </w:style>
  <w:style w:type="paragraph" w:styleId="HTMLAddress">
    <w:name w:val="HTML Address"/>
    <w:basedOn w:val="Normal"/>
    <w:semiHidden/>
    <w:rsid w:val="00794662"/>
    <w:rPr>
      <w:i/>
      <w:iCs/>
    </w:rPr>
  </w:style>
  <w:style w:type="character" w:styleId="HTMLCite">
    <w:name w:val="HTML Cite"/>
    <w:basedOn w:val="DefaultParagraphFont"/>
    <w:semiHidden/>
    <w:rsid w:val="00794662"/>
    <w:rPr>
      <w:i/>
      <w:iCs/>
    </w:rPr>
  </w:style>
  <w:style w:type="character" w:styleId="HTMLCode">
    <w:name w:val="HTML Code"/>
    <w:basedOn w:val="DefaultParagraphFont"/>
    <w:semiHidden/>
    <w:rsid w:val="00794662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semiHidden/>
    <w:rsid w:val="00794662"/>
    <w:rPr>
      <w:i/>
      <w:iCs/>
    </w:rPr>
  </w:style>
  <w:style w:type="character" w:styleId="HTMLKeyboard">
    <w:name w:val="HTML Keyboard"/>
    <w:basedOn w:val="DefaultParagraphFont"/>
    <w:semiHidden/>
    <w:rsid w:val="00794662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794662"/>
    <w:rPr>
      <w:rFonts w:ascii="Courier New" w:hAnsi="Courier New" w:cs="Courier New"/>
      <w:szCs w:val="20"/>
    </w:rPr>
  </w:style>
  <w:style w:type="character" w:styleId="HTMLSample">
    <w:name w:val="HTML Sample"/>
    <w:basedOn w:val="DefaultParagraphFont"/>
    <w:semiHidden/>
    <w:rsid w:val="00794662"/>
    <w:rPr>
      <w:rFonts w:ascii="Courier New" w:hAnsi="Courier New" w:cs="Courier New"/>
    </w:rPr>
  </w:style>
  <w:style w:type="character" w:styleId="HTMLTypewriter">
    <w:name w:val="HTML Typewriter"/>
    <w:basedOn w:val="DefaultParagraphFont"/>
    <w:semiHidden/>
    <w:rsid w:val="00794662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semiHidden/>
    <w:rsid w:val="00794662"/>
    <w:rPr>
      <w:i/>
      <w:iCs/>
    </w:rPr>
  </w:style>
  <w:style w:type="character" w:styleId="LineNumber">
    <w:name w:val="line number"/>
    <w:basedOn w:val="DefaultParagraphFont"/>
    <w:semiHidden/>
    <w:rsid w:val="00794662"/>
  </w:style>
  <w:style w:type="paragraph" w:styleId="List">
    <w:name w:val="List"/>
    <w:basedOn w:val="Normal"/>
    <w:semiHidden/>
    <w:rsid w:val="00794662"/>
    <w:pPr>
      <w:ind w:left="360" w:hanging="360"/>
    </w:pPr>
  </w:style>
  <w:style w:type="paragraph" w:styleId="List2">
    <w:name w:val="List 2"/>
    <w:basedOn w:val="Normal"/>
    <w:semiHidden/>
    <w:rsid w:val="00794662"/>
    <w:pPr>
      <w:ind w:left="720" w:hanging="360"/>
    </w:pPr>
  </w:style>
  <w:style w:type="paragraph" w:styleId="List3">
    <w:name w:val="List 3"/>
    <w:basedOn w:val="Normal"/>
    <w:semiHidden/>
    <w:rsid w:val="00794662"/>
    <w:pPr>
      <w:ind w:left="1080" w:hanging="360"/>
    </w:pPr>
  </w:style>
  <w:style w:type="paragraph" w:styleId="List4">
    <w:name w:val="List 4"/>
    <w:basedOn w:val="Normal"/>
    <w:semiHidden/>
    <w:rsid w:val="00794662"/>
    <w:pPr>
      <w:ind w:left="1440" w:hanging="360"/>
    </w:pPr>
  </w:style>
  <w:style w:type="paragraph" w:styleId="List5">
    <w:name w:val="List 5"/>
    <w:basedOn w:val="Normal"/>
    <w:semiHidden/>
    <w:rsid w:val="00794662"/>
    <w:pPr>
      <w:ind w:left="1800" w:hanging="360"/>
    </w:pPr>
  </w:style>
  <w:style w:type="paragraph" w:styleId="ListBullet">
    <w:name w:val="List Bullet"/>
    <w:basedOn w:val="Normal"/>
    <w:semiHidden/>
    <w:rsid w:val="00794662"/>
    <w:pPr>
      <w:numPr>
        <w:numId w:val="5"/>
      </w:numPr>
    </w:pPr>
  </w:style>
  <w:style w:type="paragraph" w:styleId="ListBullet2">
    <w:name w:val="List Bullet 2"/>
    <w:basedOn w:val="Normal"/>
    <w:semiHidden/>
    <w:rsid w:val="00794662"/>
    <w:pPr>
      <w:numPr>
        <w:numId w:val="6"/>
      </w:numPr>
    </w:pPr>
  </w:style>
  <w:style w:type="paragraph" w:styleId="ListBullet3">
    <w:name w:val="List Bullet 3"/>
    <w:basedOn w:val="Normal"/>
    <w:semiHidden/>
    <w:rsid w:val="00794662"/>
    <w:pPr>
      <w:numPr>
        <w:numId w:val="7"/>
      </w:numPr>
    </w:pPr>
  </w:style>
  <w:style w:type="paragraph" w:styleId="ListBullet4">
    <w:name w:val="List Bullet 4"/>
    <w:basedOn w:val="Normal"/>
    <w:semiHidden/>
    <w:rsid w:val="00794662"/>
    <w:pPr>
      <w:numPr>
        <w:numId w:val="8"/>
      </w:numPr>
    </w:pPr>
  </w:style>
  <w:style w:type="paragraph" w:styleId="ListBullet5">
    <w:name w:val="List Bullet 5"/>
    <w:basedOn w:val="Normal"/>
    <w:semiHidden/>
    <w:rsid w:val="00794662"/>
    <w:pPr>
      <w:numPr>
        <w:numId w:val="9"/>
      </w:numPr>
    </w:pPr>
  </w:style>
  <w:style w:type="paragraph" w:styleId="ListContinue">
    <w:name w:val="List Continue"/>
    <w:basedOn w:val="Normal"/>
    <w:semiHidden/>
    <w:rsid w:val="00794662"/>
    <w:pPr>
      <w:spacing w:after="120"/>
      <w:ind w:left="360"/>
    </w:pPr>
  </w:style>
  <w:style w:type="paragraph" w:styleId="ListContinue2">
    <w:name w:val="List Continue 2"/>
    <w:basedOn w:val="Normal"/>
    <w:semiHidden/>
    <w:rsid w:val="00794662"/>
    <w:pPr>
      <w:spacing w:after="120"/>
      <w:ind w:left="720"/>
    </w:pPr>
  </w:style>
  <w:style w:type="paragraph" w:styleId="ListContinue3">
    <w:name w:val="List Continue 3"/>
    <w:basedOn w:val="Normal"/>
    <w:semiHidden/>
    <w:rsid w:val="00794662"/>
    <w:pPr>
      <w:spacing w:after="120"/>
      <w:ind w:left="1080"/>
    </w:pPr>
  </w:style>
  <w:style w:type="paragraph" w:styleId="ListContinue4">
    <w:name w:val="List Continue 4"/>
    <w:basedOn w:val="Normal"/>
    <w:semiHidden/>
    <w:rsid w:val="00794662"/>
    <w:pPr>
      <w:spacing w:after="120"/>
      <w:ind w:left="1440"/>
    </w:pPr>
  </w:style>
  <w:style w:type="paragraph" w:styleId="ListContinue5">
    <w:name w:val="List Continue 5"/>
    <w:basedOn w:val="Normal"/>
    <w:semiHidden/>
    <w:rsid w:val="00794662"/>
    <w:pPr>
      <w:spacing w:after="120"/>
      <w:ind w:left="1800"/>
    </w:pPr>
  </w:style>
  <w:style w:type="paragraph" w:styleId="ListNumber">
    <w:name w:val="List Number"/>
    <w:basedOn w:val="Normal"/>
    <w:semiHidden/>
    <w:rsid w:val="00794662"/>
    <w:pPr>
      <w:numPr>
        <w:numId w:val="10"/>
      </w:numPr>
    </w:pPr>
  </w:style>
  <w:style w:type="paragraph" w:styleId="ListNumber2">
    <w:name w:val="List Number 2"/>
    <w:basedOn w:val="Normal"/>
    <w:semiHidden/>
    <w:rsid w:val="00794662"/>
    <w:pPr>
      <w:numPr>
        <w:numId w:val="11"/>
      </w:numPr>
    </w:pPr>
  </w:style>
  <w:style w:type="paragraph" w:styleId="ListNumber3">
    <w:name w:val="List Number 3"/>
    <w:basedOn w:val="Normal"/>
    <w:semiHidden/>
    <w:rsid w:val="00794662"/>
    <w:pPr>
      <w:numPr>
        <w:numId w:val="12"/>
      </w:numPr>
    </w:pPr>
  </w:style>
  <w:style w:type="paragraph" w:styleId="ListNumber4">
    <w:name w:val="List Number 4"/>
    <w:basedOn w:val="Normal"/>
    <w:semiHidden/>
    <w:rsid w:val="00794662"/>
    <w:pPr>
      <w:numPr>
        <w:numId w:val="13"/>
      </w:numPr>
    </w:pPr>
  </w:style>
  <w:style w:type="paragraph" w:styleId="ListNumber5">
    <w:name w:val="List Number 5"/>
    <w:basedOn w:val="Normal"/>
    <w:semiHidden/>
    <w:rsid w:val="00794662"/>
    <w:pPr>
      <w:numPr>
        <w:numId w:val="14"/>
      </w:numPr>
    </w:pPr>
  </w:style>
  <w:style w:type="paragraph" w:styleId="MessageHeader">
    <w:name w:val="Message Header"/>
    <w:basedOn w:val="Normal"/>
    <w:semiHidden/>
    <w:rsid w:val="0079466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</w:rPr>
  </w:style>
  <w:style w:type="paragraph" w:styleId="NormalWeb">
    <w:name w:val="Normal (Web)"/>
    <w:basedOn w:val="Normal"/>
    <w:uiPriority w:val="99"/>
    <w:semiHidden/>
    <w:rsid w:val="00794662"/>
    <w:rPr>
      <w:rFonts w:ascii="Times New Roman" w:hAnsi="Times New Roman"/>
      <w:sz w:val="24"/>
    </w:rPr>
  </w:style>
  <w:style w:type="paragraph" w:styleId="NormalIndent">
    <w:name w:val="Normal Indent"/>
    <w:basedOn w:val="Normal"/>
    <w:semiHidden/>
    <w:rsid w:val="00794662"/>
    <w:pPr>
      <w:ind w:left="720"/>
    </w:pPr>
  </w:style>
  <w:style w:type="paragraph" w:styleId="NoteHeading">
    <w:name w:val="Note Heading"/>
    <w:basedOn w:val="Normal"/>
    <w:next w:val="Normal"/>
    <w:semiHidden/>
    <w:rsid w:val="00794662"/>
  </w:style>
  <w:style w:type="paragraph" w:styleId="PlainText">
    <w:name w:val="Plain Text"/>
    <w:basedOn w:val="Normal"/>
    <w:semiHidden/>
    <w:rsid w:val="00794662"/>
    <w:rPr>
      <w:rFonts w:ascii="Courier New" w:hAnsi="Courier New" w:cs="Courier New"/>
      <w:szCs w:val="20"/>
    </w:rPr>
  </w:style>
  <w:style w:type="paragraph" w:styleId="Salutation">
    <w:name w:val="Salutation"/>
    <w:basedOn w:val="Normal"/>
    <w:next w:val="Normal"/>
    <w:semiHidden/>
    <w:rsid w:val="00794662"/>
  </w:style>
  <w:style w:type="paragraph" w:styleId="Signature">
    <w:name w:val="Signature"/>
    <w:basedOn w:val="Normal"/>
    <w:semiHidden/>
    <w:rsid w:val="00794662"/>
    <w:pPr>
      <w:ind w:left="4320"/>
    </w:pPr>
  </w:style>
  <w:style w:type="table" w:styleId="TableGrid">
    <w:name w:val="Table Grid"/>
    <w:basedOn w:val="TableNormal"/>
    <w:uiPriority w:val="39"/>
    <w:rsid w:val="005C1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ckPageLegal7pt">
    <w:name w:val="Back Page: Legal 7pt"/>
    <w:uiPriority w:val="70"/>
    <w:rsid w:val="009E6C8D"/>
    <w:pPr>
      <w:spacing w:after="120" w:line="180" w:lineRule="atLeast"/>
    </w:pPr>
    <w:rPr>
      <w:rFonts w:ascii="MetricHPE-Light" w:hAnsi="MetricHPE-Light"/>
      <w:color w:val="000000"/>
      <w:sz w:val="14"/>
    </w:rPr>
  </w:style>
  <w:style w:type="paragraph" w:customStyle="1" w:styleId="CoverDocumentType10pt">
    <w:name w:val="Cover: Document Type 10pt"/>
    <w:link w:val="CoverDocumentType10ptChar"/>
    <w:uiPriority w:val="70"/>
    <w:rsid w:val="003C7076"/>
    <w:pPr>
      <w:ind w:left="547"/>
      <w:jc w:val="right"/>
    </w:pPr>
    <w:rPr>
      <w:rFonts w:ascii="MetricHPE-Bold" w:hAnsi="MetricHPE-Bold"/>
      <w:sz w:val="20"/>
    </w:rPr>
  </w:style>
  <w:style w:type="paragraph" w:customStyle="1" w:styleId="IntroText16pt">
    <w:name w:val="Intro Text 16pt"/>
    <w:uiPriority w:val="25"/>
    <w:rsid w:val="009E6C8D"/>
    <w:pPr>
      <w:spacing w:after="240" w:line="360" w:lineRule="exact"/>
    </w:pPr>
    <w:rPr>
      <w:rFonts w:ascii="MetricHPE-Light" w:hAnsi="MetricHPE-Light"/>
      <w:sz w:val="32"/>
      <w:szCs w:val="24"/>
    </w:rPr>
  </w:style>
  <w:style w:type="table" w:customStyle="1" w:styleId="HPDataSheetTable">
    <w:name w:val="HP Data Sheet Table"/>
    <w:basedOn w:val="TableNormal"/>
    <w:uiPriority w:val="99"/>
    <w:qFormat/>
    <w:rsid w:val="00D94D41"/>
    <w:tblPr>
      <w:tblInd w:w="29" w:type="dxa"/>
      <w:tblBorders>
        <w:bottom w:val="single" w:sz="2" w:space="0" w:color="auto"/>
        <w:insideH w:val="single" w:sz="2" w:space="0" w:color="auto"/>
      </w:tblBorders>
      <w:tblCellMar>
        <w:left w:w="115" w:type="dxa"/>
        <w:right w:w="115" w:type="dxa"/>
      </w:tblCellMar>
    </w:tblPr>
    <w:tcPr>
      <w:tcMar>
        <w:top w:w="43" w:type="dxa"/>
        <w:left w:w="43" w:type="dxa"/>
        <w:bottom w:w="43" w:type="dxa"/>
        <w:right w:w="360" w:type="dxa"/>
      </w:tcMar>
    </w:tcPr>
    <w:tblStylePr w:type="firstRow">
      <w:rPr>
        <w:rFonts w:ascii="HP Simplified" w:hAnsi="HP Simplified"/>
        <w:b w:val="0"/>
        <w:sz w:val="18"/>
      </w:rPr>
      <w:tblPr/>
      <w:tcPr>
        <w:tcBorders>
          <w:bottom w:val="nil"/>
          <w:insideH w:val="nil"/>
        </w:tcBorders>
      </w:tcPr>
    </w:tblStylePr>
    <w:tblStylePr w:type="firstCol">
      <w:rPr>
        <w:rFonts w:ascii="HP Simplified" w:hAnsi="HP Simplified"/>
        <w:b/>
        <w:sz w:val="16"/>
      </w:rPr>
    </w:tblStylePr>
    <w:tblStylePr w:type="lastCol">
      <w:tblPr/>
      <w:tcPr>
        <w:tcMar>
          <w:top w:w="43" w:type="dxa"/>
          <w:left w:w="0" w:type="dxa"/>
          <w:bottom w:w="43" w:type="dxa"/>
          <w:right w:w="115" w:type="dxa"/>
        </w:tcMar>
      </w:tcPr>
    </w:tblStylePr>
  </w:style>
  <w:style w:type="paragraph" w:customStyle="1" w:styleId="BulletLevel3">
    <w:name w:val="Bullet Level 3"/>
    <w:uiPriority w:val="19"/>
    <w:rsid w:val="009E6C8D"/>
    <w:pPr>
      <w:numPr>
        <w:numId w:val="17"/>
      </w:numPr>
      <w:tabs>
        <w:tab w:val="left" w:pos="562"/>
      </w:tabs>
      <w:spacing w:after="115" w:line="240" w:lineRule="exact"/>
      <w:ind w:left="561" w:hanging="187"/>
    </w:pPr>
    <w:rPr>
      <w:rFonts w:ascii="MetricHPE-Light" w:hAnsi="MetricHPE-Light"/>
      <w:color w:val="000000"/>
      <w:sz w:val="20"/>
    </w:rPr>
  </w:style>
  <w:style w:type="paragraph" w:customStyle="1" w:styleId="CoverHeadline50ptbold">
    <w:name w:val="Cover: Headline 50pt (bold)"/>
    <w:basedOn w:val="Normal"/>
    <w:uiPriority w:val="72"/>
    <w:semiHidden/>
    <w:rsid w:val="0050786F"/>
    <w:pPr>
      <w:spacing w:before="2000" w:after="200" w:line="1040" w:lineRule="exact"/>
      <w:ind w:left="374" w:right="1440"/>
    </w:pPr>
    <w:rPr>
      <w:rFonts w:ascii="Metric Bold" w:eastAsia="Times" w:hAnsi="Metric Bold"/>
      <w:sz w:val="100"/>
      <w:szCs w:val="64"/>
    </w:rPr>
  </w:style>
  <w:style w:type="paragraph" w:customStyle="1" w:styleId="MISCFigureCaptionHeader8pt">
    <w:name w:val="MISC: Figure Caption Header 8pt"/>
    <w:uiPriority w:val="90"/>
    <w:rsid w:val="00E95925"/>
    <w:pPr>
      <w:keepNext/>
      <w:spacing w:after="400"/>
    </w:pPr>
    <w:rPr>
      <w:rFonts w:ascii="SimplePro-Light" w:hAnsi="SimplePro-Light"/>
      <w:sz w:val="16"/>
      <w:szCs w:val="20"/>
    </w:rPr>
  </w:style>
  <w:style w:type="paragraph" w:customStyle="1" w:styleId="MISCTitleDescriptorinheader10pt">
    <w:name w:val="MISC: Title Descriptor (in header) 10pt"/>
    <w:uiPriority w:val="91"/>
    <w:rsid w:val="009E6C8D"/>
    <w:pPr>
      <w:spacing w:before="180" w:after="240"/>
    </w:pPr>
    <w:rPr>
      <w:rFonts w:ascii="MetricHPE-Light" w:hAnsi="MetricHPE-Light"/>
      <w:sz w:val="20"/>
      <w:szCs w:val="24"/>
    </w:rPr>
  </w:style>
  <w:style w:type="paragraph" w:customStyle="1" w:styleId="QuoteText16pt">
    <w:name w:val="Quote Text 16pt"/>
    <w:uiPriority w:val="27"/>
    <w:rsid w:val="009E6C8D"/>
    <w:pPr>
      <w:pBdr>
        <w:top w:val="single" w:sz="36" w:space="4" w:color="00B388"/>
      </w:pBdr>
      <w:spacing w:before="480" w:after="180" w:line="320" w:lineRule="atLeast"/>
      <w:ind w:left="101" w:hanging="101"/>
    </w:pPr>
    <w:rPr>
      <w:rFonts w:ascii="MetricHPE-Light" w:hAnsi="MetricHPE-Light"/>
      <w:sz w:val="32"/>
    </w:rPr>
  </w:style>
  <w:style w:type="paragraph" w:customStyle="1" w:styleId="QuoteTextAttribution10pt">
    <w:name w:val="Quote Text Attribution 10 pt"/>
    <w:basedOn w:val="Normal"/>
    <w:uiPriority w:val="28"/>
    <w:rsid w:val="009472F0"/>
    <w:pPr>
      <w:spacing w:after="360" w:line="240" w:lineRule="exact"/>
    </w:pPr>
    <w:rPr>
      <w:sz w:val="20"/>
      <w:szCs w:val="18"/>
    </w:rPr>
  </w:style>
  <w:style w:type="paragraph" w:customStyle="1" w:styleId="BodyTextMetricHPE-Light10pt">
    <w:name w:val="Body Text MetricHPE-Light 10pt"/>
    <w:uiPriority w:val="99"/>
    <w:rsid w:val="009E6C8D"/>
    <w:pPr>
      <w:spacing w:after="160" w:line="240" w:lineRule="atLeast"/>
    </w:pPr>
    <w:rPr>
      <w:rFonts w:ascii="MetricHPE-Light" w:hAnsi="MetricHPE-Light"/>
      <w:sz w:val="20"/>
    </w:rPr>
  </w:style>
  <w:style w:type="paragraph" w:customStyle="1" w:styleId="BackPageLearnmoreat16pt">
    <w:name w:val="Back Page: Learn more at 16 pt"/>
    <w:basedOn w:val="Heading2"/>
    <w:uiPriority w:val="59"/>
    <w:rsid w:val="009E6C8D"/>
    <w:pPr>
      <w:spacing w:line="320" w:lineRule="exact"/>
    </w:pPr>
    <w:rPr>
      <w:rFonts w:ascii="MetricHPE-Light" w:hAnsi="MetricHPE-Light"/>
      <w:sz w:val="32"/>
    </w:rPr>
  </w:style>
  <w:style w:type="paragraph" w:styleId="Header">
    <w:name w:val="header"/>
    <w:basedOn w:val="Normal"/>
    <w:link w:val="HeaderChar"/>
    <w:uiPriority w:val="99"/>
    <w:rsid w:val="005F0F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1A53"/>
    <w:rPr>
      <w:rFonts w:ascii="HP Simplified Light" w:hAnsi="HP Simplified Light"/>
      <w:szCs w:val="24"/>
    </w:rPr>
  </w:style>
  <w:style w:type="paragraph" w:customStyle="1" w:styleId="CoverTableofcontentstitle30pt">
    <w:name w:val="Cover: Table of contents title 30pt"/>
    <w:next w:val="Normal"/>
    <w:uiPriority w:val="84"/>
    <w:rsid w:val="009E6C8D"/>
    <w:pPr>
      <w:spacing w:after="360"/>
      <w:ind w:left="374"/>
    </w:pPr>
    <w:rPr>
      <w:rFonts w:ascii="MetricHPE-Bold" w:hAnsi="MetricHPE-Bold"/>
      <w:b/>
      <w:sz w:val="60"/>
    </w:rPr>
  </w:style>
  <w:style w:type="character" w:styleId="FootnoteReference">
    <w:name w:val="footnote reference"/>
    <w:basedOn w:val="DefaultParagraphFont"/>
    <w:semiHidden/>
    <w:rsid w:val="002E2B65"/>
    <w:rPr>
      <w:vertAlign w:val="superscript"/>
    </w:rPr>
  </w:style>
  <w:style w:type="paragraph" w:customStyle="1" w:styleId="NumberedList-Level2">
    <w:name w:val="Numbered List - Level 2"/>
    <w:basedOn w:val="NumberedList-Level1"/>
    <w:uiPriority w:val="34"/>
    <w:rsid w:val="00DB70F5"/>
    <w:pPr>
      <w:numPr>
        <w:numId w:val="15"/>
      </w:numPr>
    </w:pPr>
  </w:style>
  <w:style w:type="paragraph" w:customStyle="1" w:styleId="NumberedList-Level3">
    <w:name w:val="Numbered List - Level 3"/>
    <w:basedOn w:val="NumberedList-Level2"/>
    <w:uiPriority w:val="35"/>
    <w:rsid w:val="00D63FE0"/>
    <w:pPr>
      <w:numPr>
        <w:numId w:val="16"/>
      </w:numPr>
    </w:pPr>
  </w:style>
  <w:style w:type="character" w:customStyle="1" w:styleId="BoldCharacter">
    <w:name w:val="Bold Character"/>
    <w:basedOn w:val="DefaultParagraphFont"/>
    <w:uiPriority w:val="1"/>
    <w:semiHidden/>
    <w:rsid w:val="00047D3E"/>
    <w:rPr>
      <w:rFonts w:ascii="HP Simplified" w:hAnsi="HP Simplified"/>
      <w:b/>
    </w:rPr>
  </w:style>
  <w:style w:type="paragraph" w:customStyle="1" w:styleId="NoParagraphStyle">
    <w:name w:val="[No Paragraph Style]"/>
    <w:semiHidden/>
    <w:rsid w:val="00316AE2"/>
    <w:pPr>
      <w:autoSpaceDE w:val="0"/>
      <w:autoSpaceDN w:val="0"/>
      <w:adjustRightInd w:val="0"/>
      <w:spacing w:line="288" w:lineRule="auto"/>
      <w:textAlignment w:val="center"/>
    </w:pPr>
    <w:rPr>
      <w:color w:val="000000"/>
      <w:sz w:val="24"/>
      <w:szCs w:val="24"/>
    </w:rPr>
  </w:style>
  <w:style w:type="paragraph" w:customStyle="1" w:styleId="TablebulletTables">
    <w:name w:val="Table_bullet (Tables)"/>
    <w:basedOn w:val="Normal"/>
    <w:uiPriority w:val="99"/>
    <w:semiHidden/>
    <w:rsid w:val="00EC69E9"/>
    <w:pPr>
      <w:spacing w:after="40"/>
      <w:ind w:left="90" w:hanging="90"/>
    </w:pPr>
  </w:style>
  <w:style w:type="paragraph" w:customStyle="1" w:styleId="MISCNote-Ruleabove">
    <w:name w:val="MISC: Note-Rule above"/>
    <w:basedOn w:val="Normal"/>
    <w:uiPriority w:val="91"/>
    <w:rsid w:val="009E6C8D"/>
    <w:pPr>
      <w:pBdr>
        <w:top w:val="single" w:sz="2" w:space="4" w:color="auto"/>
      </w:pBdr>
      <w:spacing w:before="360" w:line="240" w:lineRule="exact"/>
    </w:pPr>
    <w:rPr>
      <w:rFonts w:ascii="MetricHPE-Bold" w:hAnsi="MetricHPE-Bold"/>
      <w:sz w:val="22"/>
      <w:szCs w:val="18"/>
    </w:rPr>
  </w:style>
  <w:style w:type="paragraph" w:customStyle="1" w:styleId="MISCNote-Rulebelow">
    <w:name w:val="MISC: Note-Rule below"/>
    <w:uiPriority w:val="91"/>
    <w:rsid w:val="009E6C8D"/>
    <w:pPr>
      <w:pBdr>
        <w:bottom w:val="single" w:sz="2" w:space="5" w:color="auto"/>
      </w:pBdr>
      <w:spacing w:after="360" w:line="220" w:lineRule="atLeast"/>
    </w:pPr>
    <w:rPr>
      <w:rFonts w:ascii="MetricHPE-Light" w:hAnsi="MetricHPE-Light"/>
      <w:color w:val="000000"/>
      <w:sz w:val="20"/>
    </w:rPr>
  </w:style>
  <w:style w:type="paragraph" w:styleId="TOC1">
    <w:name w:val="toc 1"/>
    <w:basedOn w:val="Normal"/>
    <w:next w:val="Normal"/>
    <w:autoRedefine/>
    <w:uiPriority w:val="39"/>
    <w:unhideWhenUsed/>
    <w:rsid w:val="002D26C6"/>
    <w:pPr>
      <w:tabs>
        <w:tab w:val="right" w:leader="dot" w:pos="10800"/>
      </w:tabs>
      <w:spacing w:after="100"/>
      <w:ind w:right="1152"/>
    </w:pPr>
    <w:rPr>
      <w:noProof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1D531A"/>
    <w:pPr>
      <w:tabs>
        <w:tab w:val="right" w:leader="dot" w:pos="10800"/>
      </w:tabs>
      <w:spacing w:after="100"/>
      <w:ind w:left="187" w:right="1152"/>
    </w:pPr>
    <w:rPr>
      <w:noProof/>
      <w:sz w:val="20"/>
    </w:rPr>
  </w:style>
  <w:style w:type="paragraph" w:customStyle="1" w:styleId="TableRowhead8pt">
    <w:name w:val="Table Rowhead 8 pt"/>
    <w:basedOn w:val="TableSubhead8pt"/>
    <w:uiPriority w:val="99"/>
    <w:rsid w:val="003B4A15"/>
  </w:style>
  <w:style w:type="character" w:customStyle="1" w:styleId="FootnoteTextChar">
    <w:name w:val="Footnote Text Char"/>
    <w:basedOn w:val="DefaultParagraphFont"/>
    <w:link w:val="FootnoteText"/>
    <w:uiPriority w:val="98"/>
    <w:rsid w:val="009E6C8D"/>
    <w:rPr>
      <w:rFonts w:ascii="MetricHPE-Light" w:hAnsi="MetricHPE-Light"/>
      <w:sz w:val="16"/>
      <w:szCs w:val="20"/>
    </w:rPr>
  </w:style>
  <w:style w:type="character" w:customStyle="1" w:styleId="CodingLanguage">
    <w:name w:val="Coding Language"/>
    <w:basedOn w:val="DefaultParagraphFont"/>
    <w:uiPriority w:val="98"/>
    <w:rsid w:val="00525C12"/>
    <w:rPr>
      <w:rFonts w:ascii="SimplePro-Light" w:hAnsi="SimplePro-Light"/>
      <w:b w:val="0"/>
      <w:i w:val="0"/>
    </w:rPr>
  </w:style>
  <w:style w:type="paragraph" w:customStyle="1" w:styleId="MISCTitleDescriptorinheader11ptLight">
    <w:name w:val="MISC: Title Descriptor (in header) 11pt Light"/>
    <w:basedOn w:val="MISCTitleDescriptorinheader10pt"/>
    <w:uiPriority w:val="99"/>
    <w:rsid w:val="00A44292"/>
  </w:style>
  <w:style w:type="paragraph" w:customStyle="1" w:styleId="CoverIntroMetricHPE-Light16">
    <w:name w:val="Cover: Intro MetricHPE-Light 16"/>
    <w:basedOn w:val="CoverSubtitle"/>
    <w:uiPriority w:val="99"/>
    <w:rsid w:val="009E6C8D"/>
    <w:rPr>
      <w:rFonts w:ascii="MetricHPE-Light" w:hAnsi="MetricHPE-Light"/>
    </w:rPr>
  </w:style>
  <w:style w:type="paragraph" w:customStyle="1" w:styleId="MISCTableCaptionHeader8pt">
    <w:name w:val="MISC: Table Caption Header 8pt"/>
    <w:uiPriority w:val="99"/>
    <w:rsid w:val="00841511"/>
    <w:pPr>
      <w:spacing w:after="60"/>
    </w:pPr>
    <w:rPr>
      <w:rFonts w:ascii="SimplePro-Light" w:hAnsi="SimplePro-Light"/>
      <w:sz w:val="16"/>
      <w:szCs w:val="20"/>
    </w:rPr>
  </w:style>
  <w:style w:type="paragraph" w:customStyle="1" w:styleId="PageNumbers">
    <w:name w:val="Page Numbers"/>
    <w:basedOn w:val="Normal"/>
    <w:uiPriority w:val="99"/>
    <w:rsid w:val="00022B19"/>
    <w:pPr>
      <w:tabs>
        <w:tab w:val="center" w:pos="1980"/>
        <w:tab w:val="left" w:pos="2610"/>
      </w:tabs>
      <w:jc w:val="right"/>
    </w:pPr>
    <w:rPr>
      <w:rFonts w:ascii="SimplePro" w:hAnsi="SimplePro"/>
    </w:rPr>
  </w:style>
  <w:style w:type="paragraph" w:styleId="TOC3">
    <w:name w:val="toc 3"/>
    <w:basedOn w:val="Normal"/>
    <w:next w:val="Normal"/>
    <w:autoRedefine/>
    <w:uiPriority w:val="39"/>
    <w:unhideWhenUsed/>
    <w:rsid w:val="001D531A"/>
    <w:pPr>
      <w:tabs>
        <w:tab w:val="right" w:pos="10800"/>
      </w:tabs>
      <w:spacing w:after="100"/>
      <w:ind w:left="749"/>
    </w:pPr>
  </w:style>
  <w:style w:type="character" w:customStyle="1" w:styleId="CoverDocumentType10ptChar">
    <w:name w:val="Cover: Document Type 10pt Char"/>
    <w:basedOn w:val="DefaultParagraphFont"/>
    <w:link w:val="CoverDocumentType10pt"/>
    <w:uiPriority w:val="70"/>
    <w:rsid w:val="003C7076"/>
    <w:rPr>
      <w:rFonts w:ascii="MetricHPE-Bold" w:hAnsi="MetricHPE-Bold"/>
      <w:sz w:val="20"/>
    </w:rPr>
  </w:style>
  <w:style w:type="character" w:customStyle="1" w:styleId="BoldEmpha">
    <w:name w:val="Bold Empha"/>
    <w:uiPriority w:val="1"/>
    <w:rsid w:val="009E6C8D"/>
    <w:rPr>
      <w:rFonts w:ascii="MetricHPE-Semibold" w:hAnsi="MetricHPE-Semibold"/>
      <w:color w:val="auto"/>
    </w:rPr>
  </w:style>
  <w:style w:type="paragraph" w:customStyle="1" w:styleId="TableSubhead8pt">
    <w:name w:val="Table Subhead 8 pt"/>
    <w:uiPriority w:val="99"/>
    <w:rsid w:val="009C151B"/>
    <w:pPr>
      <w:spacing w:before="60" w:after="60"/>
    </w:pPr>
    <w:rPr>
      <w:rFonts w:ascii="MetricHPE Semibold" w:hAnsi="MetricHPE Semibold"/>
      <w:sz w:val="16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801976"/>
  </w:style>
  <w:style w:type="paragraph" w:styleId="Caption">
    <w:name w:val="caption"/>
    <w:basedOn w:val="Normal"/>
    <w:next w:val="Normal"/>
    <w:unhideWhenUsed/>
    <w:qFormat/>
    <w:rsid w:val="00801976"/>
    <w:pPr>
      <w:spacing w:after="200"/>
    </w:pPr>
    <w:rPr>
      <w:i/>
      <w:iCs/>
      <w:color w:val="614767" w:themeColor="text2"/>
      <w:szCs w:val="18"/>
    </w:rPr>
  </w:style>
  <w:style w:type="paragraph" w:styleId="CommentText">
    <w:name w:val="annotation text"/>
    <w:basedOn w:val="Normal"/>
    <w:link w:val="CommentTextChar"/>
    <w:semiHidden/>
    <w:unhideWhenUsed/>
    <w:rsid w:val="0080197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801976"/>
    <w:rPr>
      <w:rFonts w:ascii="HP Simplified Light" w:hAnsi="HP Simplified Light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019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01976"/>
    <w:rPr>
      <w:rFonts w:ascii="HP Simplified Light" w:hAnsi="HP Simplified Light"/>
      <w:b/>
      <w:bCs/>
      <w:sz w:val="20"/>
      <w:szCs w:val="20"/>
    </w:rPr>
  </w:style>
  <w:style w:type="paragraph" w:styleId="DocumentMap">
    <w:name w:val="Document Map"/>
    <w:basedOn w:val="Normal"/>
    <w:link w:val="DocumentMapChar"/>
    <w:semiHidden/>
    <w:unhideWhenUsed/>
    <w:rsid w:val="00801976"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801976"/>
    <w:rPr>
      <w:rFonts w:ascii="Segoe UI" w:hAnsi="Segoe UI" w:cs="Segoe UI"/>
      <w:sz w:val="16"/>
      <w:szCs w:val="16"/>
    </w:rPr>
  </w:style>
  <w:style w:type="paragraph" w:styleId="EndnoteText">
    <w:name w:val="endnote text"/>
    <w:basedOn w:val="Normal"/>
    <w:link w:val="EndnoteTextChar"/>
    <w:semiHidden/>
    <w:unhideWhenUsed/>
    <w:rsid w:val="0080197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801976"/>
    <w:rPr>
      <w:rFonts w:ascii="HP Simplified Light" w:hAnsi="HP Simplified Light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801976"/>
    <w:pPr>
      <w:ind w:left="180" w:hanging="180"/>
    </w:pPr>
  </w:style>
  <w:style w:type="paragraph" w:styleId="Index2">
    <w:name w:val="index 2"/>
    <w:basedOn w:val="Normal"/>
    <w:next w:val="Normal"/>
    <w:autoRedefine/>
    <w:semiHidden/>
    <w:unhideWhenUsed/>
    <w:rsid w:val="00801976"/>
    <w:pPr>
      <w:ind w:left="360" w:hanging="180"/>
    </w:pPr>
  </w:style>
  <w:style w:type="paragraph" w:styleId="Index3">
    <w:name w:val="index 3"/>
    <w:basedOn w:val="Normal"/>
    <w:next w:val="Normal"/>
    <w:autoRedefine/>
    <w:semiHidden/>
    <w:unhideWhenUsed/>
    <w:rsid w:val="00801976"/>
    <w:pPr>
      <w:ind w:left="540" w:hanging="180"/>
    </w:pPr>
  </w:style>
  <w:style w:type="paragraph" w:styleId="Index4">
    <w:name w:val="index 4"/>
    <w:basedOn w:val="Normal"/>
    <w:next w:val="Normal"/>
    <w:autoRedefine/>
    <w:semiHidden/>
    <w:unhideWhenUsed/>
    <w:rsid w:val="00801976"/>
    <w:pPr>
      <w:ind w:left="720" w:hanging="180"/>
    </w:pPr>
  </w:style>
  <w:style w:type="paragraph" w:styleId="Index5">
    <w:name w:val="index 5"/>
    <w:basedOn w:val="Normal"/>
    <w:next w:val="Normal"/>
    <w:autoRedefine/>
    <w:semiHidden/>
    <w:unhideWhenUsed/>
    <w:rsid w:val="00801976"/>
    <w:pPr>
      <w:ind w:left="900" w:hanging="180"/>
    </w:pPr>
  </w:style>
  <w:style w:type="paragraph" w:styleId="Index6">
    <w:name w:val="index 6"/>
    <w:basedOn w:val="Normal"/>
    <w:next w:val="Normal"/>
    <w:autoRedefine/>
    <w:semiHidden/>
    <w:unhideWhenUsed/>
    <w:rsid w:val="00801976"/>
    <w:pPr>
      <w:ind w:left="1080" w:hanging="180"/>
    </w:pPr>
  </w:style>
  <w:style w:type="paragraph" w:styleId="Index7">
    <w:name w:val="index 7"/>
    <w:basedOn w:val="Normal"/>
    <w:next w:val="Normal"/>
    <w:autoRedefine/>
    <w:semiHidden/>
    <w:unhideWhenUsed/>
    <w:rsid w:val="00801976"/>
    <w:pPr>
      <w:ind w:left="1260" w:hanging="180"/>
    </w:pPr>
  </w:style>
  <w:style w:type="paragraph" w:styleId="Index8">
    <w:name w:val="index 8"/>
    <w:basedOn w:val="Normal"/>
    <w:next w:val="Normal"/>
    <w:autoRedefine/>
    <w:semiHidden/>
    <w:unhideWhenUsed/>
    <w:rsid w:val="00801976"/>
    <w:pPr>
      <w:ind w:left="1440" w:hanging="180"/>
    </w:pPr>
  </w:style>
  <w:style w:type="paragraph" w:styleId="Index9">
    <w:name w:val="index 9"/>
    <w:basedOn w:val="Normal"/>
    <w:next w:val="Normal"/>
    <w:autoRedefine/>
    <w:semiHidden/>
    <w:unhideWhenUsed/>
    <w:rsid w:val="00801976"/>
    <w:pPr>
      <w:ind w:left="1620" w:hanging="180"/>
    </w:pPr>
  </w:style>
  <w:style w:type="paragraph" w:styleId="IndexHeading">
    <w:name w:val="index heading"/>
    <w:basedOn w:val="Normal"/>
    <w:next w:val="Index1"/>
    <w:semiHidden/>
    <w:unhideWhenUsed/>
    <w:rsid w:val="00801976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801976"/>
    <w:pPr>
      <w:pBdr>
        <w:top w:val="single" w:sz="4" w:space="10" w:color="5F7A76" w:themeColor="accent1"/>
        <w:bottom w:val="single" w:sz="4" w:space="10" w:color="5F7A76" w:themeColor="accent1"/>
      </w:pBdr>
      <w:spacing w:before="360" w:after="360"/>
      <w:ind w:left="864" w:right="864"/>
      <w:jc w:val="center"/>
    </w:pPr>
    <w:rPr>
      <w:i/>
      <w:iCs/>
      <w:color w:val="5F7A7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01976"/>
    <w:rPr>
      <w:rFonts w:ascii="HP Simplified Light" w:hAnsi="HP Simplified Light"/>
      <w:i/>
      <w:iCs/>
      <w:color w:val="5F7A76" w:themeColor="accent1"/>
      <w:szCs w:val="24"/>
    </w:rPr>
  </w:style>
  <w:style w:type="paragraph" w:styleId="ListParagraph">
    <w:name w:val="List Paragraph"/>
    <w:basedOn w:val="Normal"/>
    <w:uiPriority w:val="34"/>
    <w:qFormat/>
    <w:rsid w:val="00801976"/>
    <w:pPr>
      <w:ind w:left="720"/>
      <w:contextualSpacing/>
    </w:pPr>
  </w:style>
  <w:style w:type="paragraph" w:styleId="NoSpacing">
    <w:name w:val="No Spacing"/>
    <w:uiPriority w:val="1"/>
    <w:qFormat/>
    <w:rsid w:val="00801976"/>
    <w:rPr>
      <w:rFonts w:ascii="HP Simplified Light" w:hAnsi="HP Simplified Light"/>
      <w:szCs w:val="24"/>
    </w:rPr>
  </w:style>
  <w:style w:type="paragraph" w:styleId="Quote">
    <w:name w:val="Quote"/>
    <w:basedOn w:val="Normal"/>
    <w:next w:val="Normal"/>
    <w:link w:val="QuoteChar"/>
    <w:uiPriority w:val="29"/>
    <w:semiHidden/>
    <w:rsid w:val="00801976"/>
    <w:pPr>
      <w:spacing w:before="200" w:after="160"/>
      <w:ind w:left="864" w:right="864"/>
      <w:jc w:val="center"/>
    </w:pPr>
    <w:rPr>
      <w:i/>
      <w:iCs/>
      <w:color w:val="D4D6D7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801976"/>
    <w:rPr>
      <w:rFonts w:ascii="HP Simplified Light" w:hAnsi="HP Simplified Light"/>
      <w:i/>
      <w:iCs/>
      <w:color w:val="D4D6D7" w:themeColor="text1" w:themeTint="BF"/>
      <w:szCs w:val="24"/>
    </w:rPr>
  </w:style>
  <w:style w:type="paragraph" w:styleId="Subtitle">
    <w:name w:val="Subtitle"/>
    <w:basedOn w:val="Normal"/>
    <w:next w:val="Normal"/>
    <w:link w:val="SubtitleChar"/>
    <w:semiHidden/>
    <w:rsid w:val="0080197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DADBDC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semiHidden/>
    <w:rsid w:val="00801976"/>
    <w:rPr>
      <w:rFonts w:asciiTheme="minorHAnsi" w:eastAsiaTheme="minorEastAsia" w:hAnsiTheme="minorHAnsi" w:cstheme="minorBidi"/>
      <w:color w:val="DADBDC" w:themeColor="text1" w:themeTint="A5"/>
      <w:spacing w:val="15"/>
      <w:sz w:val="22"/>
      <w:szCs w:val="22"/>
    </w:rPr>
  </w:style>
  <w:style w:type="paragraph" w:styleId="TableofAuthorities">
    <w:name w:val="table of authorities"/>
    <w:basedOn w:val="Normal"/>
    <w:next w:val="Normal"/>
    <w:semiHidden/>
    <w:unhideWhenUsed/>
    <w:rsid w:val="00801976"/>
    <w:pPr>
      <w:ind w:left="180" w:hanging="180"/>
    </w:pPr>
  </w:style>
  <w:style w:type="paragraph" w:styleId="TableofFigures">
    <w:name w:val="table of figures"/>
    <w:aliases w:val="hpe_list_of_figures"/>
    <w:basedOn w:val="Normal"/>
    <w:next w:val="Normal"/>
    <w:uiPriority w:val="99"/>
    <w:unhideWhenUsed/>
    <w:rsid w:val="002D26C6"/>
    <w:pPr>
      <w:tabs>
        <w:tab w:val="right" w:leader="dot" w:pos="10800"/>
      </w:tabs>
      <w:spacing w:after="100"/>
      <w:ind w:right="1152"/>
    </w:pPr>
    <w:rPr>
      <w:rFonts w:ascii="MetricHPE Light" w:hAnsi="MetricHPE Light"/>
      <w:sz w:val="20"/>
    </w:rPr>
  </w:style>
  <w:style w:type="paragraph" w:styleId="TOAHeading">
    <w:name w:val="toa heading"/>
    <w:basedOn w:val="Normal"/>
    <w:next w:val="Normal"/>
    <w:semiHidden/>
    <w:unhideWhenUsed/>
    <w:rsid w:val="00801976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1976"/>
    <w:pPr>
      <w:keepLines/>
      <w:spacing w:before="240" w:after="0" w:line="240" w:lineRule="auto"/>
      <w:outlineLvl w:val="9"/>
    </w:pPr>
    <w:rPr>
      <w:rFonts w:asciiTheme="majorHAnsi" w:eastAsiaTheme="majorEastAsia" w:hAnsiTheme="majorHAnsi" w:cstheme="majorBidi"/>
      <w:b/>
      <w:color w:val="475B58" w:themeColor="accent1" w:themeShade="BF"/>
      <w:szCs w:val="32"/>
    </w:rPr>
  </w:style>
  <w:style w:type="paragraph" w:customStyle="1" w:styleId="BackPageLearnmoreatURL12pt">
    <w:name w:val="Back Page: Learn more at URL 12 pt"/>
    <w:basedOn w:val="BackPageLearnmoreat16pt"/>
    <w:uiPriority w:val="99"/>
    <w:rsid w:val="005A3C3A"/>
    <w:rPr>
      <w:sz w:val="24"/>
      <w:u w:val="single"/>
    </w:rPr>
  </w:style>
  <w:style w:type="character" w:customStyle="1" w:styleId="MISCFigureCaptionHeaderBold8pt">
    <w:name w:val="MISC: Figure Caption Header Bold 8pt"/>
    <w:uiPriority w:val="1"/>
    <w:rsid w:val="00E470A9"/>
    <w:rPr>
      <w:rFonts w:ascii="SimplePro-Bold" w:hAnsi="SimplePro-Bold" w:cs="HP Simplified"/>
      <w:b w:val="0"/>
      <w:bCs/>
      <w:sz w:val="16"/>
    </w:rPr>
  </w:style>
  <w:style w:type="character" w:customStyle="1" w:styleId="MISCTableCaptionHeaderBold8pt">
    <w:name w:val="MISC: Table Caption Header Bold 8pt"/>
    <w:uiPriority w:val="1"/>
    <w:rsid w:val="00EC35B3"/>
    <w:rPr>
      <w:rFonts w:ascii="SimplePro-Bold" w:hAnsi="SimplePro-Bold"/>
      <w:color w:val="auto"/>
      <w:sz w:val="16"/>
    </w:rPr>
  </w:style>
  <w:style w:type="paragraph" w:customStyle="1" w:styleId="HPEConfidentialBody">
    <w:name w:val="HPE Confidential (Body)"/>
    <w:basedOn w:val="NoParagraphStyle"/>
    <w:uiPriority w:val="99"/>
    <w:rsid w:val="009E6C8D"/>
    <w:pPr>
      <w:spacing w:line="180" w:lineRule="atLeast"/>
      <w:jc w:val="right"/>
    </w:pPr>
    <w:rPr>
      <w:rFonts w:ascii="MetricHPE-Light" w:hAnsi="MetricHPE-Light" w:cs="Metric Light"/>
      <w:sz w:val="14"/>
      <w:szCs w:val="14"/>
    </w:rPr>
  </w:style>
  <w:style w:type="paragraph" w:customStyle="1" w:styleId="CoverHeadline32ptto40pt">
    <w:name w:val="Cover: Headline 32 pt to 40 pt"/>
    <w:basedOn w:val="Normal"/>
    <w:uiPriority w:val="99"/>
    <w:rsid w:val="009E6C8D"/>
    <w:pPr>
      <w:spacing w:before="2000" w:after="200" w:line="640" w:lineRule="exact"/>
      <w:ind w:left="374" w:right="1440"/>
    </w:pPr>
    <w:rPr>
      <w:rFonts w:ascii="MetricHPE-Bold" w:eastAsia="Times" w:hAnsi="MetricHPE-Bold"/>
      <w:sz w:val="64"/>
      <w:szCs w:val="64"/>
    </w:rPr>
  </w:style>
  <w:style w:type="paragraph" w:customStyle="1" w:styleId="FigureAfterspace">
    <w:name w:val="Figure After space"/>
    <w:basedOn w:val="BodyTextLastMetricHPE-Light10pt"/>
    <w:uiPriority w:val="99"/>
    <w:rsid w:val="004C4063"/>
    <w:pPr>
      <w:spacing w:after="400"/>
    </w:pPr>
  </w:style>
  <w:style w:type="paragraph" w:customStyle="1" w:styleId="HeadlineMetricHPE-Bold2828Coverpage">
    <w:name w:val="Headline MetricHPE-Bold 28/28 (Cover page)"/>
    <w:basedOn w:val="Normal"/>
    <w:uiPriority w:val="99"/>
    <w:rsid w:val="009E6C8D"/>
    <w:pPr>
      <w:suppressAutoHyphens/>
      <w:autoSpaceDE w:val="0"/>
      <w:autoSpaceDN w:val="0"/>
      <w:adjustRightInd w:val="0"/>
      <w:spacing w:after="40" w:line="560" w:lineRule="atLeast"/>
      <w:textAlignment w:val="center"/>
    </w:pPr>
    <w:rPr>
      <w:rFonts w:ascii="MetricHPE-Bold" w:hAnsi="MetricHPE-Bold" w:cs="Metric Bold"/>
      <w:b/>
      <w:bCs/>
      <w:color w:val="000000"/>
      <w:sz w:val="56"/>
      <w:szCs w:val="56"/>
    </w:rPr>
  </w:style>
  <w:style w:type="paragraph" w:customStyle="1" w:styleId="HPEConfidentialMetricHPE-Light10pt">
    <w:name w:val="HPE Confidential MetricHPE-Light 10pt"/>
    <w:uiPriority w:val="99"/>
    <w:rsid w:val="009E6C8D"/>
    <w:rPr>
      <w:rFonts w:ascii="MetricHPE-Light" w:hAnsi="MetricHPE-Light"/>
      <w:sz w:val="20"/>
    </w:rPr>
  </w:style>
  <w:style w:type="paragraph" w:customStyle="1" w:styleId="BulletLevel1Last">
    <w:name w:val="Bullet Level 1 Last"/>
    <w:basedOn w:val="BulletLevel1"/>
    <w:next w:val="BulletLevel1"/>
    <w:uiPriority w:val="99"/>
    <w:rsid w:val="003252BC"/>
    <w:pPr>
      <w:spacing w:after="216"/>
    </w:pPr>
  </w:style>
  <w:style w:type="paragraph" w:customStyle="1" w:styleId="BulletLevel2Last">
    <w:name w:val="Bullet Level 2 Last"/>
    <w:basedOn w:val="BulletLevel2"/>
    <w:uiPriority w:val="99"/>
    <w:rsid w:val="00555CBA"/>
    <w:pPr>
      <w:spacing w:after="216"/>
    </w:pPr>
  </w:style>
  <w:style w:type="paragraph" w:customStyle="1" w:styleId="BulletLevel3Last">
    <w:name w:val="Bullet Level 3 Last"/>
    <w:basedOn w:val="BulletLevel3"/>
    <w:uiPriority w:val="99"/>
    <w:rsid w:val="009E6C8D"/>
    <w:pPr>
      <w:spacing w:after="216"/>
    </w:pPr>
  </w:style>
  <w:style w:type="paragraph" w:customStyle="1" w:styleId="NumberedList-Level1Last">
    <w:name w:val="Numbered List - Level 1 Last"/>
    <w:basedOn w:val="NumberedList-Level1"/>
    <w:uiPriority w:val="99"/>
    <w:rsid w:val="00AE763D"/>
    <w:pPr>
      <w:spacing w:after="216"/>
    </w:pPr>
  </w:style>
  <w:style w:type="paragraph" w:customStyle="1" w:styleId="NumberedList-Level2Last">
    <w:name w:val="Numbered List - Level 2 Last"/>
    <w:basedOn w:val="NumberedList-Level2"/>
    <w:uiPriority w:val="99"/>
    <w:rsid w:val="00FB5D3F"/>
    <w:pPr>
      <w:spacing w:after="216"/>
    </w:pPr>
  </w:style>
  <w:style w:type="paragraph" w:customStyle="1" w:styleId="NumberedList-Level3Last">
    <w:name w:val="Numbered List - Level 3 Last"/>
    <w:basedOn w:val="NumberedList-Level3"/>
    <w:uiPriority w:val="99"/>
    <w:rsid w:val="005F6513"/>
    <w:pPr>
      <w:spacing w:after="216"/>
    </w:pPr>
  </w:style>
  <w:style w:type="paragraph" w:customStyle="1" w:styleId="hpebodycopy">
    <w:name w:val="hpe_body_copy"/>
    <w:basedOn w:val="Normal"/>
    <w:link w:val="hpebodycopyChar"/>
    <w:qFormat/>
    <w:rsid w:val="003614FF"/>
    <w:pPr>
      <w:suppressAutoHyphens/>
      <w:spacing w:after="216" w:line="220" w:lineRule="exact"/>
    </w:pPr>
    <w:rPr>
      <w:rFonts w:eastAsiaTheme="minorHAnsi" w:cstheme="minorBidi"/>
      <w:color w:val="C6C9CA" w:themeColor="text1"/>
      <w:sz w:val="20"/>
      <w:szCs w:val="22"/>
    </w:rPr>
  </w:style>
  <w:style w:type="character" w:customStyle="1" w:styleId="hpebodycopyChar">
    <w:name w:val="hpe_body_copy Char"/>
    <w:basedOn w:val="DefaultParagraphFont"/>
    <w:link w:val="hpebodycopy"/>
    <w:rsid w:val="003614FF"/>
    <w:rPr>
      <w:rFonts w:ascii="MetricHPE-Light" w:eastAsiaTheme="minorHAnsi" w:hAnsi="MetricHPE-Light" w:cstheme="minorBidi"/>
      <w:color w:val="C6C9CA" w:themeColor="text1"/>
      <w:sz w:val="20"/>
      <w:szCs w:val="22"/>
    </w:rPr>
  </w:style>
  <w:style w:type="paragraph" w:customStyle="1" w:styleId="hpeintrohead">
    <w:name w:val="hpe_intro_head"/>
    <w:basedOn w:val="hpebodycopy"/>
    <w:next w:val="hpebodycopy"/>
    <w:qFormat/>
    <w:rsid w:val="00AD55EA"/>
    <w:pPr>
      <w:spacing w:after="720" w:line="600" w:lineRule="exact"/>
    </w:pPr>
    <w:rPr>
      <w:rFonts w:ascii="MetricHPE-Bold" w:hAnsi="MetricHPE-Bold"/>
      <w:sz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B1E82"/>
    <w:rPr>
      <w:rFonts w:ascii="MetricHPE-Bold" w:hAnsi="MetricHPE-Bold"/>
      <w:color w:val="000000"/>
      <w:sz w:val="28"/>
      <w:szCs w:val="34"/>
    </w:rPr>
  </w:style>
  <w:style w:type="paragraph" w:customStyle="1" w:styleId="Default">
    <w:name w:val="Default"/>
    <w:rsid w:val="003D348C"/>
    <w:pPr>
      <w:autoSpaceDE w:val="0"/>
      <w:autoSpaceDN w:val="0"/>
      <w:adjustRightInd w:val="0"/>
    </w:pPr>
    <w:rPr>
      <w:rFonts w:ascii="MetricHPE Semibold" w:hAnsi="MetricHPE Semibold" w:cs="MetricHPE Semibold"/>
      <w:color w:val="000000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C854CA"/>
    <w:pPr>
      <w:widowControl w:val="0"/>
    </w:pPr>
    <w:rPr>
      <w:rFonts w:asciiTheme="minorHAnsi" w:eastAsiaTheme="minorHAnsi" w:hAnsiTheme="minorHAnsi" w:cstheme="minorBidi"/>
      <w:sz w:val="22"/>
      <w:szCs w:val="22"/>
    </w:rPr>
  </w:style>
  <w:style w:type="character" w:styleId="CommentReference">
    <w:name w:val="annotation reference"/>
    <w:basedOn w:val="DefaultParagraphFont"/>
    <w:semiHidden/>
    <w:unhideWhenUsed/>
    <w:rsid w:val="00135AB6"/>
    <w:rPr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5877"/>
    <w:rPr>
      <w:rFonts w:ascii="Courier New" w:hAnsi="Courier New" w:cs="Courier New"/>
      <w:szCs w:val="20"/>
    </w:rPr>
  </w:style>
  <w:style w:type="character" w:customStyle="1" w:styleId="ph">
    <w:name w:val="ph"/>
    <w:basedOn w:val="DefaultParagraphFont"/>
    <w:rsid w:val="002D6C6D"/>
  </w:style>
  <w:style w:type="paragraph" w:customStyle="1" w:styleId="p">
    <w:name w:val="p"/>
    <w:basedOn w:val="Normal"/>
    <w:rsid w:val="002D6C6D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Strong">
    <w:name w:val="Strong"/>
    <w:basedOn w:val="DefaultParagraphFont"/>
    <w:uiPriority w:val="22"/>
    <w:qFormat/>
    <w:rsid w:val="004E5D4D"/>
    <w:rPr>
      <w:b/>
      <w:bCs/>
    </w:rPr>
  </w:style>
  <w:style w:type="character" w:styleId="Emphasis">
    <w:name w:val="Emphasis"/>
    <w:basedOn w:val="DefaultParagraphFont"/>
    <w:uiPriority w:val="20"/>
    <w:qFormat/>
    <w:rsid w:val="004E5D4D"/>
    <w:rPr>
      <w:i/>
      <w:iCs/>
    </w:rPr>
  </w:style>
  <w:style w:type="paragraph" w:customStyle="1" w:styleId="odssipara">
    <w:name w:val="ods_si_para"/>
    <w:basedOn w:val="Normal"/>
    <w:rsid w:val="00476BD3"/>
    <w:pPr>
      <w:spacing w:before="100" w:beforeAutospacing="1" w:after="100" w:afterAutospacing="1"/>
    </w:pPr>
    <w:rPr>
      <w:rFonts w:ascii="Times New Roman" w:hAnsi="Times New Roman"/>
      <w:sz w:val="24"/>
      <w:lang w:val="en-GB" w:eastAsia="en-GB"/>
    </w:rPr>
  </w:style>
  <w:style w:type="paragraph" w:customStyle="1" w:styleId="BodyTextArial10pt">
    <w:name w:val="Body Text Arial 10pt"/>
    <w:uiPriority w:val="99"/>
    <w:qFormat/>
    <w:rsid w:val="00804739"/>
    <w:pPr>
      <w:spacing w:after="160" w:line="240" w:lineRule="atLeast"/>
    </w:pPr>
    <w:rPr>
      <w:rFonts w:ascii="Arial" w:hAnsi="Arial"/>
      <w:sz w:val="20"/>
    </w:rPr>
  </w:style>
  <w:style w:type="paragraph" w:customStyle="1" w:styleId="BackPageRatethisdocument10pt">
    <w:name w:val="Back Page: Rate this document 10pt"/>
    <w:uiPriority w:val="70"/>
    <w:rsid w:val="00FA7A13"/>
    <w:pPr>
      <w:spacing w:after="40" w:line="180" w:lineRule="atLeast"/>
      <w:ind w:left="14"/>
    </w:pPr>
    <w:rPr>
      <w:rFonts w:ascii="Arial" w:hAnsi="Arial"/>
      <w:color w:val="000000"/>
      <w:sz w:val="20"/>
    </w:rPr>
  </w:style>
  <w:style w:type="paragraph" w:customStyle="1" w:styleId="BackPageSharewithcolleagues7pt">
    <w:name w:val="Back Page: Share with colleagues 7pt"/>
    <w:basedOn w:val="Normal"/>
    <w:uiPriority w:val="70"/>
    <w:rsid w:val="00FA7A13"/>
    <w:pPr>
      <w:spacing w:after="40" w:line="180" w:lineRule="atLeast"/>
    </w:pPr>
    <w:rPr>
      <w:rFonts w:ascii="Arial" w:hAnsi="Arial"/>
      <w:color w:val="000000"/>
      <w:sz w:val="14"/>
      <w:szCs w:val="18"/>
    </w:rPr>
  </w:style>
  <w:style w:type="paragraph" w:customStyle="1" w:styleId="BackPageSignupforupdates9pt">
    <w:name w:val="Back Page: Sign up for updates 9pt"/>
    <w:uiPriority w:val="62"/>
    <w:rsid w:val="00FA7A13"/>
    <w:pPr>
      <w:spacing w:before="60" w:line="240" w:lineRule="exact"/>
    </w:pPr>
    <w:rPr>
      <w:rFonts w:ascii="Arial" w:hAnsi="Arial"/>
      <w:szCs w:val="20"/>
    </w:rPr>
  </w:style>
  <w:style w:type="paragraph" w:customStyle="1" w:styleId="Arial10Caption">
    <w:name w:val="Arial 10 Caption"/>
    <w:basedOn w:val="Normal"/>
    <w:link w:val="Arial10CaptionChar"/>
    <w:uiPriority w:val="99"/>
    <w:qFormat/>
    <w:rsid w:val="00580E38"/>
    <w:rPr>
      <w:rFonts w:ascii="Arial" w:hAnsi="Arial" w:cs="Arial"/>
      <w:sz w:val="20"/>
      <w:szCs w:val="20"/>
    </w:rPr>
  </w:style>
  <w:style w:type="paragraph" w:customStyle="1" w:styleId="Figurecaption">
    <w:name w:val="Figure caption"/>
    <w:basedOn w:val="Normal"/>
    <w:link w:val="FigurecaptionChar"/>
    <w:uiPriority w:val="99"/>
    <w:qFormat/>
    <w:rsid w:val="00D50A7E"/>
    <w:pPr>
      <w:shd w:val="clear" w:color="auto" w:fill="FFFFFF"/>
      <w:spacing w:before="120" w:after="120"/>
      <w:jc w:val="both"/>
    </w:pPr>
    <w:rPr>
      <w:rFonts w:ascii="Arial" w:hAnsi="Arial" w:cs="Arial"/>
      <w:i/>
      <w:sz w:val="20"/>
      <w:szCs w:val="20"/>
    </w:rPr>
  </w:style>
  <w:style w:type="character" w:customStyle="1" w:styleId="Arial10CaptionChar">
    <w:name w:val="Arial 10 Caption Char"/>
    <w:basedOn w:val="DefaultParagraphFont"/>
    <w:link w:val="Arial10Caption"/>
    <w:uiPriority w:val="99"/>
    <w:rsid w:val="00580E38"/>
    <w:rPr>
      <w:rFonts w:ascii="Arial" w:hAnsi="Arial" w:cs="Arial"/>
      <w:sz w:val="20"/>
      <w:szCs w:val="20"/>
    </w:rPr>
  </w:style>
  <w:style w:type="character" w:customStyle="1" w:styleId="FigurecaptionChar">
    <w:name w:val="Figure caption Char"/>
    <w:basedOn w:val="DefaultParagraphFont"/>
    <w:link w:val="Figurecaption"/>
    <w:uiPriority w:val="99"/>
    <w:rsid w:val="00D50A7E"/>
    <w:rPr>
      <w:rFonts w:ascii="Arial" w:hAnsi="Arial" w:cs="Arial"/>
      <w:i/>
      <w:sz w:val="20"/>
      <w:szCs w:val="20"/>
      <w:shd w:val="clear" w:color="auto" w:fill="FFFFFF"/>
    </w:rPr>
  </w:style>
  <w:style w:type="paragraph" w:customStyle="1" w:styleId="BodyText9pt">
    <w:name w:val="Body Text 9pt"/>
    <w:uiPriority w:val="9"/>
    <w:qFormat/>
    <w:rsid w:val="006E1D98"/>
    <w:pPr>
      <w:tabs>
        <w:tab w:val="left" w:pos="187"/>
      </w:tabs>
      <w:spacing w:after="120" w:line="220" w:lineRule="atLeast"/>
    </w:pPr>
    <w:rPr>
      <w:rFonts w:ascii="HP Simplified Light" w:hAnsi="HP Simplified Light"/>
      <w:color w:val="000000"/>
      <w:sz w:val="22"/>
    </w:rPr>
  </w:style>
  <w:style w:type="paragraph" w:customStyle="1" w:styleId="CoverHeadline28ptfor4lines">
    <w:name w:val="Cover: Headline 28 pt for 4 lines"/>
    <w:uiPriority w:val="71"/>
    <w:rsid w:val="0084454D"/>
    <w:pPr>
      <w:spacing w:before="2000" w:after="200" w:line="600" w:lineRule="exact"/>
      <w:ind w:left="374" w:right="1440"/>
    </w:pPr>
    <w:rPr>
      <w:rFonts w:ascii="Arial" w:eastAsia="Times" w:hAnsi="Arial"/>
      <w:b/>
      <w:sz w:val="56"/>
      <w:szCs w:val="64"/>
    </w:rPr>
  </w:style>
  <w:style w:type="character" w:styleId="EndnoteReference">
    <w:name w:val="endnote reference"/>
    <w:basedOn w:val="DefaultParagraphFont"/>
    <w:semiHidden/>
    <w:unhideWhenUsed/>
    <w:rsid w:val="008A42C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72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26" Type="http://schemas.openxmlformats.org/officeDocument/2006/relationships/image" Target="media/image7.png"/><Relationship Id="rId39" Type="http://schemas.openxmlformats.org/officeDocument/2006/relationships/footer" Target="footer7.xml"/><Relationship Id="rId3" Type="http://schemas.openxmlformats.org/officeDocument/2006/relationships/customXml" Target="../customXml/item3.xml"/><Relationship Id="rId21" Type="http://schemas.openxmlformats.org/officeDocument/2006/relationships/header" Target="header6.xml"/><Relationship Id="rId34" Type="http://schemas.openxmlformats.org/officeDocument/2006/relationships/image" Target="media/image15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oter" Target="footer6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footer" Target="footer4.xml"/><Relationship Id="rId29" Type="http://schemas.openxmlformats.org/officeDocument/2006/relationships/image" Target="media/image10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footer" Target="footer5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eader" Target="header8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3.emf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eader" Target="header7.xml"/><Relationship Id="rId43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Live%20projects\Elena%20Requests\For%20Elena\Basic%20word%20template\V5\HPE_Basic_Template-Metric\HPE_Basic_Template_Metric%20-%20U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695CEFC2407429DA8FD14B7D39E02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E4B84A-20B1-47E1-AE60-01BDD860014A}"/>
      </w:docPartPr>
      <w:docPartBody>
        <w:p w:rsidR="00721F14" w:rsidRDefault="00EC373F" w:rsidP="00EC373F">
          <w:pPr>
            <w:pStyle w:val="F695CEFC2407429DA8FD14B7D39E0277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tric Light">
    <w:altName w:val="Arial"/>
    <w:charset w:val="00"/>
    <w:family w:val="auto"/>
    <w:pitch w:val="variable"/>
    <w:sig w:usb0="00000007" w:usb1="00000000" w:usb2="00000000" w:usb3="00000000" w:csb0="00000093" w:csb1="00000000"/>
  </w:font>
  <w:font w:name="HP Simplified Light">
    <w:altName w:val="Arial"/>
    <w:charset w:val="00"/>
    <w:family w:val="swiss"/>
    <w:pitch w:val="variable"/>
    <w:sig w:usb0="00000001" w:usb1="5000205B" w:usb2="00000000" w:usb3="00000000" w:csb0="00000093" w:csb1="00000000"/>
  </w:font>
  <w:font w:name="HP Simplified">
    <w:altName w:val="Arial"/>
    <w:charset w:val="00"/>
    <w:family w:val="swiss"/>
    <w:pitch w:val="variable"/>
    <w:sig w:usb0="00000001" w:usb1="5000205B" w:usb2="00000000" w:usb3="00000000" w:csb0="00000093" w:csb1="00000000"/>
  </w:font>
  <w:font w:name="MetricHPE-Light">
    <w:altName w:val="Times New Roman"/>
    <w:panose1 w:val="020B0303030202060203"/>
    <w:charset w:val="00"/>
    <w:family w:val="roman"/>
    <w:pitch w:val="default"/>
  </w:font>
  <w:font w:name="MetricHPE-Bold">
    <w:altName w:val="Times New Roman"/>
    <w:panose1 w:val="020B0803030202060203"/>
    <w:charset w:val="00"/>
    <w:family w:val="roman"/>
    <w:pitch w:val="default"/>
  </w:font>
  <w:font w:name="MetricHPE-Medium">
    <w:altName w:val="Times New Roman"/>
    <w:panose1 w:val="020B0603030202060203"/>
    <w:charset w:val="00"/>
    <w:family w:val="roman"/>
    <w:pitch w:val="default"/>
  </w:font>
  <w:font w:name="MetricHPE-Regular">
    <w:altName w:val="Times New Roman"/>
    <w:panose1 w:val="020B0503030202060203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tricHPE-Semibold">
    <w:panose1 w:val="020B0703030202060203"/>
    <w:charset w:val="00"/>
    <w:family w:val="roman"/>
    <w:pitch w:val="default"/>
  </w:font>
  <w:font w:name="Metric Bold">
    <w:altName w:val="Arial"/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plePro-Light">
    <w:altName w:val="MS Gothic"/>
    <w:panose1 w:val="00000000000000000000"/>
    <w:charset w:val="00"/>
    <w:family w:val="modern"/>
    <w:notTrueType/>
    <w:pitch w:val="fixed"/>
    <w:sig w:usb0="00000001" w:usb1="4000204A" w:usb2="00000000" w:usb3="00000000" w:csb0="00000093" w:csb1="00000000"/>
  </w:font>
  <w:font w:name="MetricHPE Semibold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SimplePro">
    <w:altName w:val="Courier New"/>
    <w:panose1 w:val="00000000000000000000"/>
    <w:charset w:val="00"/>
    <w:family w:val="modern"/>
    <w:notTrueType/>
    <w:pitch w:val="fixed"/>
    <w:sig w:usb0="00000001" w:usb1="40002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etricHPE Light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SimplePro-Bold">
    <w:altName w:val="Courier New"/>
    <w:charset w:val="00"/>
    <w:family w:val="modern"/>
    <w:pitch w:val="fixed"/>
    <w:sig w:usb0="00000001" w:usb1="4000204A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tricHPE"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73F"/>
    <w:rsid w:val="000C4A31"/>
    <w:rsid w:val="001B4FE8"/>
    <w:rsid w:val="002F54FF"/>
    <w:rsid w:val="00316FA6"/>
    <w:rsid w:val="00721F14"/>
    <w:rsid w:val="00EC373F"/>
    <w:rsid w:val="00F21A4E"/>
    <w:rsid w:val="00F5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695CEFC2407429DA8FD14B7D39E0277">
    <w:name w:val="F695CEFC2407429DA8FD14B7D39E0277"/>
    <w:rsid w:val="00EC37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theme/theme1.xml><?xml version="1.0" encoding="utf-8"?>
<a:theme xmlns:a="http://schemas.openxmlformats.org/drawingml/2006/main" name="Office Theme">
  <a:themeElements>
    <a:clrScheme name="HPE RGB">
      <a:dk1>
        <a:srgbClr val="C6C9CA"/>
      </a:dk1>
      <a:lt1>
        <a:srgbClr val="2AD2C9"/>
      </a:lt1>
      <a:dk2>
        <a:srgbClr val="614767"/>
      </a:dk2>
      <a:lt2>
        <a:srgbClr val="FF8D6D"/>
      </a:lt2>
      <a:accent1>
        <a:srgbClr val="5F7A76"/>
      </a:accent1>
      <a:accent2>
        <a:srgbClr val="D1D3D4"/>
      </a:accent2>
      <a:accent3>
        <a:srgbClr val="808285"/>
      </a:accent3>
      <a:accent4>
        <a:srgbClr val="00A98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HPE Metric">
      <a:majorFont>
        <a:latin typeface="Metric Bold"/>
        <a:ea typeface=""/>
        <a:cs typeface=""/>
      </a:majorFont>
      <a:minorFont>
        <a:latin typeface="Metric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mailTo xmlns="http://schemas.microsoft.com/sharepoint/v3" xsi:nil="true"/>
    <EmailHeaders xmlns="http://schemas.microsoft.com/sharepoint/v4" xsi:nil="true"/>
    <EmailSender xmlns="http://schemas.microsoft.com/sharepoint/v3" xsi:nil="true"/>
    <EmailFrom xmlns="http://schemas.microsoft.com/sharepoint/v3" xsi:nil="true"/>
    <EmailSubject xmlns="http://schemas.microsoft.com/sharepoint/v3" xsi:nil="true"/>
    <EmailCc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36B02064FE184C966D2214C22BB4D2" ma:contentTypeVersion="6" ma:contentTypeDescription="Create a new document." ma:contentTypeScope="" ma:versionID="9a7af354097653441eff768441a677ae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4" targetNamespace="http://schemas.microsoft.com/office/2006/metadata/properties" ma:root="true" ma:fieldsID="844e7348ed52759a24abfc3e9c3cf42e" ns1:_="" ns2:_="">
    <xsd:import namespace="http://schemas.microsoft.com/sharepoint/v3"/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1:EmailSender" minOccurs="0"/>
                <xsd:element ref="ns1:EmailTo" minOccurs="0"/>
                <xsd:element ref="ns1:EmailCc" minOccurs="0"/>
                <xsd:element ref="ns1:EmailFrom" minOccurs="0"/>
                <xsd:element ref="ns1:EmailSubject" minOccurs="0"/>
                <xsd:element ref="ns2:EmailHead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EmailSender" ma:index="8" nillable="true" ma:displayName="E-Mail Sender" ma:hidden="true" ma:internalName="EmailSender">
      <xsd:simpleType>
        <xsd:restriction base="dms:Note">
          <xsd:maxLength value="255"/>
        </xsd:restriction>
      </xsd:simpleType>
    </xsd:element>
    <xsd:element name="EmailTo" ma:index="9" nillable="true" ma:displayName="E-Mail To" ma:hidden="true" ma:internalName="EmailTo">
      <xsd:simpleType>
        <xsd:restriction base="dms:Note">
          <xsd:maxLength value="255"/>
        </xsd:restriction>
      </xsd:simpleType>
    </xsd:element>
    <xsd:element name="EmailCc" ma:index="10" nillable="true" ma:displayName="E-Mail Cc" ma:hidden="true" ma:internalName="EmailCc">
      <xsd:simpleType>
        <xsd:restriction base="dms:Note">
          <xsd:maxLength value="255"/>
        </xsd:restriction>
      </xsd:simpleType>
    </xsd:element>
    <xsd:element name="EmailFrom" ma:index="11" nillable="true" ma:displayName="E-Mail From" ma:hidden="true" ma:internalName="EmailFrom">
      <xsd:simpleType>
        <xsd:restriction base="dms:Text"/>
      </xsd:simpleType>
    </xsd:element>
    <xsd:element name="EmailSubject" ma:index="12" nillable="true" ma:displayName="E-Mail Subject" ma:hidden="true" ma:internalName="EmailSubject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EmailHeaders" ma:index="13" nillable="true" ma:displayName="E-Mail Headers" ma:hidden="true" ma:internalName="EmailHeaders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FED9DA-A8C6-409F-B10E-DCC236F0844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http://schemas.microsoft.com/sharepoint/v4"/>
  </ds:schemaRefs>
</ds:datastoreItem>
</file>

<file path=customXml/itemProps2.xml><?xml version="1.0" encoding="utf-8"?>
<ds:datastoreItem xmlns:ds="http://schemas.openxmlformats.org/officeDocument/2006/customXml" ds:itemID="{0F325EB2-1E13-4F17-B282-C4E0566D78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76849ED-5668-481B-B3B6-127654D888E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4C18E8-E19D-4983-8160-074F8D7C6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HPE_Basic_Template_Metric - US.dotx</Template>
  <TotalTime>733</TotalTime>
  <Pages>11</Pages>
  <Words>1080</Words>
  <Characters>6157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HPE</Company>
  <LinksUpToDate>false</LinksUpToDate>
  <CharactersWithSpaces>7223</CharactersWithSpaces>
  <SharedDoc>false</SharedDoc>
  <HLinks>
    <vt:vector size="66" baseType="variant">
      <vt:variant>
        <vt:i4>5636127</vt:i4>
      </vt:variant>
      <vt:variant>
        <vt:i4>57</vt:i4>
      </vt:variant>
      <vt:variant>
        <vt:i4>0</vt:i4>
      </vt:variant>
      <vt:variant>
        <vt:i4>5</vt:i4>
      </vt:variant>
      <vt:variant>
        <vt:lpwstr>http://www.hp.com/go/getconnected</vt:lpwstr>
      </vt:variant>
      <vt:variant>
        <vt:lpwstr/>
      </vt:variant>
      <vt:variant>
        <vt:i4>6029331</vt:i4>
      </vt:variant>
      <vt:variant>
        <vt:i4>54</vt:i4>
      </vt:variant>
      <vt:variant>
        <vt:i4>0</vt:i4>
      </vt:variant>
      <vt:variant>
        <vt:i4>5</vt:i4>
      </vt:variant>
      <vt:variant>
        <vt:lpwstr>http://www.hp.com/go/product</vt:lpwstr>
      </vt:variant>
      <vt:variant>
        <vt:lpwstr/>
      </vt:variant>
      <vt:variant>
        <vt:i4>5767236</vt:i4>
      </vt:variant>
      <vt:variant>
        <vt:i4>51</vt:i4>
      </vt:variant>
      <vt:variant>
        <vt:i4>0</vt:i4>
      </vt:variant>
      <vt:variant>
        <vt:i4>5</vt:i4>
      </vt:variant>
      <vt:variant>
        <vt:lpwstr>http://www.hp.com/product</vt:lpwstr>
      </vt:variant>
      <vt:variant>
        <vt:lpwstr/>
      </vt:variant>
      <vt:variant>
        <vt:i4>1966134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_Toc252977128</vt:lpwstr>
      </vt:variant>
      <vt:variant>
        <vt:i4>1966134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_Toc252977127</vt:lpwstr>
      </vt:variant>
      <vt:variant>
        <vt:i4>1966134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_Toc252977126</vt:lpwstr>
      </vt:variant>
      <vt:variant>
        <vt:i4>1966134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_Toc252977125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_Toc252977124</vt:lpwstr>
      </vt:variant>
      <vt:variant>
        <vt:i4>1966134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_Toc252977123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_Toc252977122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_Toc252977121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Bitting, Zach</dc:creator>
  <cp:keywords/>
  <dc:description/>
  <cp:lastModifiedBy>Ingalagondi, Raju S</cp:lastModifiedBy>
  <cp:revision>11</cp:revision>
  <cp:lastPrinted>2018-03-15T15:23:00Z</cp:lastPrinted>
  <dcterms:created xsi:type="dcterms:W3CDTF">2019-10-16T16:51:00Z</dcterms:created>
  <dcterms:modified xsi:type="dcterms:W3CDTF">2019-10-17T05:04:00Z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0x0101003C36B02064FE184C966D2214C22BB4D2</vt:lpwstr>
  </property>
</Properties>
</file>